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AB4772" w14:textId="77777777" w:rsidR="008E712E" w:rsidRPr="00E025A9" w:rsidRDefault="00E025A9" w:rsidP="001162F1">
      <w:pPr>
        <w:jc w:val="both"/>
        <w:rPr>
          <w:rFonts w:ascii="Times New Roman" w:hAnsi="Times New Roman" w:cs="Times New Roman"/>
          <w:b/>
          <w:sz w:val="24"/>
          <w:szCs w:val="24"/>
        </w:rPr>
      </w:pPr>
      <w:r w:rsidRPr="00E025A9">
        <w:rPr>
          <w:rFonts w:ascii="Times New Roman" w:hAnsi="Times New Roman" w:cs="Times New Roman"/>
          <w:b/>
          <w:sz w:val="24"/>
          <w:szCs w:val="24"/>
        </w:rPr>
        <w:t>Supplemental Methods</w:t>
      </w:r>
    </w:p>
    <w:p w14:paraId="74E0E329" w14:textId="77777777" w:rsidR="008C2724" w:rsidRDefault="00B429E8" w:rsidP="001162F1">
      <w:pPr>
        <w:jc w:val="both"/>
        <w:rPr>
          <w:rFonts w:ascii="Times New Roman" w:hAnsi="Times New Roman" w:cs="Times New Roman"/>
          <w:i/>
          <w:sz w:val="24"/>
          <w:szCs w:val="24"/>
        </w:rPr>
      </w:pPr>
      <w:r w:rsidRPr="00B429E8">
        <w:rPr>
          <w:rFonts w:ascii="Times New Roman" w:hAnsi="Times New Roman" w:cs="Times New Roman"/>
          <w:i/>
          <w:sz w:val="24"/>
          <w:szCs w:val="24"/>
        </w:rPr>
        <w:t>Simulation studies</w:t>
      </w:r>
    </w:p>
    <w:p w14:paraId="3F28C3B7" w14:textId="15AD3220" w:rsidR="007C7D82" w:rsidRDefault="002210FC" w:rsidP="0001537E">
      <w:pPr>
        <w:jc w:val="both"/>
        <w:rPr>
          <w:ins w:id="0" w:author="Gao Wang" w:date="2014-05-03T22:08:00Z"/>
          <w:rFonts w:ascii="Times New Roman" w:hAnsi="Times New Roman" w:cs="Times New Roman"/>
          <w:sz w:val="24"/>
          <w:szCs w:val="24"/>
        </w:rPr>
      </w:pPr>
      <w:r>
        <w:rPr>
          <w:rFonts w:ascii="Times New Roman" w:hAnsi="Times New Roman" w:cs="Times New Roman"/>
          <w:sz w:val="24"/>
          <w:szCs w:val="24"/>
        </w:rPr>
        <w:t>We</w:t>
      </w:r>
      <w:r w:rsidR="009F27A1">
        <w:rPr>
          <w:rFonts w:ascii="Times New Roman" w:hAnsi="Times New Roman" w:cs="Times New Roman"/>
          <w:sz w:val="24"/>
          <w:szCs w:val="24"/>
        </w:rPr>
        <w:t xml:space="preserve"> </w:t>
      </w:r>
      <w:r w:rsidR="005B7D34">
        <w:rPr>
          <w:rFonts w:ascii="Times New Roman" w:hAnsi="Times New Roman" w:cs="Times New Roman"/>
          <w:sz w:val="24"/>
          <w:szCs w:val="24"/>
        </w:rPr>
        <w:t>perform</w:t>
      </w:r>
      <w:r w:rsidR="00C63B27">
        <w:rPr>
          <w:rFonts w:ascii="Times New Roman" w:hAnsi="Times New Roman" w:cs="Times New Roman"/>
          <w:sz w:val="24"/>
          <w:szCs w:val="24"/>
        </w:rPr>
        <w:t>ed</w:t>
      </w:r>
      <w:r w:rsidR="005B7D34">
        <w:rPr>
          <w:rFonts w:ascii="Times New Roman" w:hAnsi="Times New Roman" w:cs="Times New Roman"/>
          <w:sz w:val="24"/>
          <w:szCs w:val="24"/>
        </w:rPr>
        <w:t xml:space="preserve"> empirical power </w:t>
      </w:r>
      <w:r w:rsidR="00666D5F">
        <w:rPr>
          <w:rFonts w:ascii="Times New Roman" w:hAnsi="Times New Roman" w:cs="Times New Roman"/>
          <w:sz w:val="24"/>
          <w:szCs w:val="24"/>
        </w:rPr>
        <w:t>calculation</w:t>
      </w:r>
      <w:r w:rsidR="00663EC6">
        <w:rPr>
          <w:rFonts w:ascii="Times New Roman" w:hAnsi="Times New Roman" w:cs="Times New Roman"/>
          <w:sz w:val="24"/>
          <w:szCs w:val="24"/>
        </w:rPr>
        <w:t>s</w:t>
      </w:r>
      <w:r w:rsidR="005B7D34">
        <w:rPr>
          <w:rFonts w:ascii="Times New Roman" w:hAnsi="Times New Roman" w:cs="Times New Roman"/>
          <w:sz w:val="24"/>
          <w:szCs w:val="24"/>
        </w:rPr>
        <w:t xml:space="preserve"> </w:t>
      </w:r>
      <w:r w:rsidR="00087559">
        <w:rPr>
          <w:rFonts w:ascii="Times New Roman" w:hAnsi="Times New Roman" w:cs="Times New Roman"/>
          <w:sz w:val="24"/>
          <w:szCs w:val="24"/>
        </w:rPr>
        <w:t>of</w:t>
      </w:r>
      <w:r w:rsidR="00F00F79" w:rsidRPr="00F00F79">
        <w:rPr>
          <w:rFonts w:ascii="Times New Roman" w:hAnsi="Times New Roman" w:cs="Times New Roman"/>
          <w:sz w:val="24"/>
          <w:szCs w:val="24"/>
        </w:rPr>
        <w:t xml:space="preserve"> two-point linkage analysis on several known non-syndromic hearing </w:t>
      </w:r>
      <w:r w:rsidR="001B6A97">
        <w:rPr>
          <w:rFonts w:ascii="Times New Roman" w:hAnsi="Times New Roman" w:cs="Times New Roman"/>
          <w:sz w:val="24"/>
          <w:szCs w:val="24"/>
        </w:rPr>
        <w:t>impairment (NSHI)</w:t>
      </w:r>
      <w:r w:rsidR="00F00F79" w:rsidRPr="00F00F79">
        <w:rPr>
          <w:rFonts w:ascii="Times New Roman" w:hAnsi="Times New Roman" w:cs="Times New Roman"/>
          <w:sz w:val="24"/>
          <w:szCs w:val="24"/>
        </w:rPr>
        <w:t xml:space="preserve"> genes</w:t>
      </w:r>
      <w:r w:rsidR="00F00F79">
        <w:rPr>
          <w:rFonts w:ascii="Times New Roman" w:hAnsi="Times New Roman" w:cs="Times New Roman"/>
          <w:sz w:val="24"/>
          <w:szCs w:val="24"/>
        </w:rPr>
        <w:t xml:space="preserve">, including two autosomal recessive genes </w:t>
      </w:r>
      <w:r w:rsidR="00F00F79">
        <w:rPr>
          <w:rFonts w:ascii="Times New Roman" w:hAnsi="Times New Roman" w:cs="Times New Roman"/>
          <w:i/>
          <w:sz w:val="24"/>
          <w:szCs w:val="24"/>
        </w:rPr>
        <w:t xml:space="preserve">GJB2 </w:t>
      </w:r>
      <w:r w:rsidR="00F00F79">
        <w:rPr>
          <w:rFonts w:ascii="Times New Roman" w:hAnsi="Times New Roman" w:cs="Times New Roman"/>
          <w:sz w:val="24"/>
          <w:szCs w:val="24"/>
        </w:rPr>
        <w:t xml:space="preserve">and </w:t>
      </w:r>
      <w:r w:rsidR="00F00F79">
        <w:rPr>
          <w:rFonts w:ascii="Times New Roman" w:hAnsi="Times New Roman" w:cs="Times New Roman"/>
          <w:i/>
          <w:sz w:val="24"/>
          <w:szCs w:val="24"/>
        </w:rPr>
        <w:t>SLC26A4</w:t>
      </w:r>
      <w:r w:rsidR="00F00F79">
        <w:rPr>
          <w:rFonts w:ascii="Times New Roman" w:hAnsi="Times New Roman" w:cs="Times New Roman"/>
          <w:sz w:val="24"/>
          <w:szCs w:val="24"/>
        </w:rPr>
        <w:t xml:space="preserve">, and </w:t>
      </w:r>
      <w:r w:rsidR="008802CA">
        <w:rPr>
          <w:rFonts w:ascii="Times New Roman" w:hAnsi="Times New Roman" w:cs="Times New Roman"/>
          <w:sz w:val="24"/>
          <w:szCs w:val="24"/>
        </w:rPr>
        <w:t xml:space="preserve">two autosomal dominant genes </w:t>
      </w:r>
      <w:r w:rsidR="008802CA">
        <w:rPr>
          <w:rFonts w:ascii="Times New Roman" w:hAnsi="Times New Roman" w:cs="Times New Roman"/>
          <w:i/>
          <w:sz w:val="24"/>
          <w:szCs w:val="24"/>
        </w:rPr>
        <w:t>MYO7A</w:t>
      </w:r>
      <w:r w:rsidR="008802CA">
        <w:rPr>
          <w:rFonts w:ascii="Times New Roman" w:hAnsi="Times New Roman" w:cs="Times New Roman"/>
          <w:sz w:val="24"/>
          <w:szCs w:val="24"/>
        </w:rPr>
        <w:t xml:space="preserve"> and </w:t>
      </w:r>
      <w:r w:rsidR="008802CA">
        <w:rPr>
          <w:rFonts w:ascii="Times New Roman" w:hAnsi="Times New Roman" w:cs="Times New Roman"/>
          <w:i/>
          <w:sz w:val="24"/>
          <w:szCs w:val="24"/>
        </w:rPr>
        <w:t>MYH9</w:t>
      </w:r>
      <w:r w:rsidR="00E420BB">
        <w:rPr>
          <w:rFonts w:ascii="Times New Roman" w:hAnsi="Times New Roman" w:cs="Times New Roman"/>
          <w:sz w:val="24"/>
          <w:szCs w:val="24"/>
        </w:rPr>
        <w:t xml:space="preserve"> (Table S1).</w:t>
      </w:r>
      <w:r w:rsidR="00C83D12">
        <w:rPr>
          <w:rFonts w:ascii="Times New Roman" w:hAnsi="Times New Roman" w:cs="Times New Roman"/>
          <w:sz w:val="24"/>
          <w:szCs w:val="24"/>
        </w:rPr>
        <w:t xml:space="preserve"> </w:t>
      </w:r>
      <w:r w:rsidR="008F6C5D">
        <w:rPr>
          <w:rFonts w:ascii="Times New Roman" w:hAnsi="Times New Roman" w:cs="Times New Roman"/>
          <w:sz w:val="24"/>
          <w:szCs w:val="24"/>
        </w:rPr>
        <w:t xml:space="preserve">We simulated </w:t>
      </w:r>
      <w:r w:rsidR="002B5C24">
        <w:rPr>
          <w:rFonts w:ascii="Times New Roman" w:hAnsi="Times New Roman" w:cs="Times New Roman"/>
          <w:sz w:val="24"/>
          <w:szCs w:val="24"/>
        </w:rPr>
        <w:t>2-</w:t>
      </w:r>
      <w:r w:rsidR="008F6C5D">
        <w:rPr>
          <w:rFonts w:ascii="Times New Roman" w:hAnsi="Times New Roman" w:cs="Times New Roman"/>
          <w:sz w:val="24"/>
          <w:szCs w:val="24"/>
        </w:rPr>
        <w:t xml:space="preserve">generational pedigrees, </w:t>
      </w:r>
      <w:r w:rsidR="00961B76">
        <w:rPr>
          <w:rFonts w:ascii="Times New Roman" w:hAnsi="Times New Roman" w:cs="Times New Roman"/>
          <w:sz w:val="24"/>
          <w:szCs w:val="24"/>
        </w:rPr>
        <w:t xml:space="preserve">allowing for </w:t>
      </w:r>
      <w:r w:rsidR="000F69C9">
        <w:rPr>
          <w:rFonts w:ascii="Times New Roman" w:hAnsi="Times New Roman" w:cs="Times New Roman"/>
          <w:sz w:val="24"/>
          <w:szCs w:val="24"/>
        </w:rPr>
        <w:t>3</w:t>
      </w:r>
      <w:r w:rsidR="00227D51">
        <w:rPr>
          <w:rFonts w:ascii="Times New Roman" w:hAnsi="Times New Roman" w:cs="Times New Roman"/>
          <w:sz w:val="24"/>
          <w:szCs w:val="24"/>
        </w:rPr>
        <w:t xml:space="preserve"> </w:t>
      </w:r>
      <w:r w:rsidR="008B0262">
        <w:rPr>
          <w:rFonts w:ascii="Times New Roman" w:hAnsi="Times New Roman" w:cs="Times New Roman"/>
          <w:sz w:val="24"/>
          <w:szCs w:val="24"/>
        </w:rPr>
        <w:t>up to</w:t>
      </w:r>
      <w:r w:rsidR="00227D51">
        <w:rPr>
          <w:rFonts w:ascii="Times New Roman" w:hAnsi="Times New Roman" w:cs="Times New Roman"/>
          <w:sz w:val="24"/>
          <w:szCs w:val="24"/>
        </w:rPr>
        <w:t xml:space="preserve"> 8</w:t>
      </w:r>
      <w:r w:rsidR="00961B76">
        <w:rPr>
          <w:rFonts w:ascii="Times New Roman" w:hAnsi="Times New Roman" w:cs="Times New Roman"/>
          <w:sz w:val="24"/>
          <w:szCs w:val="24"/>
        </w:rPr>
        <w:t xml:space="preserve"> offspring in the </w:t>
      </w:r>
      <w:r w:rsidR="008F6C5D">
        <w:rPr>
          <w:rFonts w:ascii="Times New Roman" w:hAnsi="Times New Roman" w:cs="Times New Roman"/>
          <w:sz w:val="24"/>
          <w:szCs w:val="24"/>
        </w:rPr>
        <w:t xml:space="preserve">last generation </w:t>
      </w:r>
      <w:r w:rsidR="00961B76">
        <w:rPr>
          <w:rFonts w:ascii="Times New Roman" w:hAnsi="Times New Roman" w:cs="Times New Roman"/>
          <w:sz w:val="24"/>
          <w:szCs w:val="24"/>
        </w:rPr>
        <w:t>with proportions determined by the distribution</w:t>
      </w:r>
      <w:r w:rsidR="008F6C5D">
        <w:rPr>
          <w:rFonts w:ascii="Times New Roman" w:hAnsi="Times New Roman" w:cs="Times New Roman"/>
          <w:sz w:val="24"/>
          <w:szCs w:val="24"/>
        </w:rPr>
        <w:t xml:space="preserve"> of number of children per family in </w:t>
      </w:r>
      <w:r w:rsidR="008F0AD1">
        <w:rPr>
          <w:rFonts w:ascii="Times New Roman" w:hAnsi="Times New Roman" w:cs="Times New Roman"/>
          <w:sz w:val="24"/>
          <w:szCs w:val="24"/>
        </w:rPr>
        <w:t>the United States</w:t>
      </w:r>
      <w:r w:rsidR="008F6C5D">
        <w:rPr>
          <w:rFonts w:ascii="Times New Roman" w:hAnsi="Times New Roman" w:cs="Times New Roman"/>
          <w:sz w:val="24"/>
          <w:szCs w:val="24"/>
        </w:rPr>
        <w:t xml:space="preserve"> in 2012</w:t>
      </w:r>
      <w:r w:rsidR="00606444">
        <w:rPr>
          <w:rFonts w:ascii="Times New Roman" w:hAnsi="Times New Roman" w:cs="Times New Roman"/>
          <w:sz w:val="24"/>
          <w:szCs w:val="24"/>
        </w:rPr>
        <w:t>, rescaled such that</w:t>
      </w:r>
      <w:r w:rsidR="00961B76">
        <w:rPr>
          <w:rFonts w:ascii="Times New Roman" w:hAnsi="Times New Roman" w:cs="Times New Roman"/>
          <w:sz w:val="24"/>
          <w:szCs w:val="24"/>
        </w:rPr>
        <w:t xml:space="preserve"> </w:t>
      </w:r>
      <w:r w:rsidR="00606444">
        <w:rPr>
          <w:rFonts w:ascii="Times New Roman" w:hAnsi="Times New Roman" w:cs="Times New Roman"/>
          <w:sz w:val="24"/>
          <w:szCs w:val="24"/>
        </w:rPr>
        <w:t xml:space="preserve">these proportions add up to 100% </w:t>
      </w:r>
      <w:r w:rsidR="00961B76">
        <w:rPr>
          <w:rFonts w:ascii="Times New Roman" w:hAnsi="Times New Roman" w:cs="Times New Roman"/>
          <w:sz w:val="24"/>
          <w:szCs w:val="24"/>
        </w:rPr>
        <w:t>(</w:t>
      </w:r>
      <w:r w:rsidR="0057230E">
        <w:rPr>
          <w:rFonts w:ascii="Times New Roman" w:hAnsi="Times New Roman" w:cs="Times New Roman"/>
          <w:sz w:val="24"/>
          <w:szCs w:val="24"/>
        </w:rPr>
        <w:t>3 children: 69.34%, 4 children: 20.52</w:t>
      </w:r>
      <w:r w:rsidR="00961B76">
        <w:rPr>
          <w:rFonts w:ascii="Times New Roman" w:hAnsi="Times New Roman" w:cs="Times New Roman"/>
          <w:sz w:val="24"/>
          <w:szCs w:val="24"/>
        </w:rPr>
        <w:t>%</w:t>
      </w:r>
      <w:r w:rsidR="003F1944">
        <w:rPr>
          <w:rFonts w:ascii="Times New Roman" w:hAnsi="Times New Roman" w:cs="Times New Roman"/>
          <w:sz w:val="24"/>
          <w:szCs w:val="24"/>
        </w:rPr>
        <w:t>,</w:t>
      </w:r>
      <w:r w:rsidR="00D72D38">
        <w:rPr>
          <w:rFonts w:ascii="Times New Roman" w:hAnsi="Times New Roman" w:cs="Times New Roman"/>
          <w:sz w:val="24"/>
          <w:szCs w:val="24"/>
        </w:rPr>
        <w:t xml:space="preserve"> 5 </w:t>
      </w:r>
      <w:r w:rsidR="0057230E">
        <w:rPr>
          <w:rFonts w:ascii="Times New Roman" w:hAnsi="Times New Roman" w:cs="Times New Roman"/>
          <w:sz w:val="24"/>
          <w:szCs w:val="24"/>
        </w:rPr>
        <w:t>children: 6.84%, 6 children: 2.28</w:t>
      </w:r>
      <w:r w:rsidR="005C5445">
        <w:rPr>
          <w:rFonts w:ascii="Times New Roman" w:hAnsi="Times New Roman" w:cs="Times New Roman"/>
          <w:sz w:val="24"/>
          <w:szCs w:val="24"/>
        </w:rPr>
        <w:t>%</w:t>
      </w:r>
      <w:r w:rsidR="00170D64">
        <w:rPr>
          <w:rFonts w:ascii="Times New Roman" w:hAnsi="Times New Roman" w:cs="Times New Roman"/>
          <w:sz w:val="24"/>
          <w:szCs w:val="24"/>
        </w:rPr>
        <w:t xml:space="preserve">, </w:t>
      </w:r>
      <w:r w:rsidR="0076677B">
        <w:rPr>
          <w:rFonts w:ascii="Times New Roman" w:hAnsi="Times New Roman" w:cs="Times New Roman"/>
          <w:sz w:val="24"/>
          <w:szCs w:val="24"/>
        </w:rPr>
        <w:t xml:space="preserve">7 children 0.76%, </w:t>
      </w:r>
      <w:r w:rsidR="0057230E">
        <w:rPr>
          <w:rFonts w:ascii="Times New Roman" w:hAnsi="Times New Roman" w:cs="Times New Roman"/>
          <w:sz w:val="24"/>
          <w:szCs w:val="24"/>
        </w:rPr>
        <w:t>8 children 0.2</w:t>
      </w:r>
      <w:r w:rsidR="00DB7FC5">
        <w:rPr>
          <w:rFonts w:ascii="Times New Roman" w:hAnsi="Times New Roman" w:cs="Times New Roman"/>
          <w:sz w:val="24"/>
          <w:szCs w:val="24"/>
        </w:rPr>
        <w:t>6</w:t>
      </w:r>
      <w:r w:rsidR="0057230E">
        <w:rPr>
          <w:rFonts w:ascii="Times New Roman" w:hAnsi="Times New Roman" w:cs="Times New Roman"/>
          <w:sz w:val="24"/>
          <w:szCs w:val="24"/>
        </w:rPr>
        <w:t>%)</w:t>
      </w:r>
      <w:r w:rsidR="008F6C5D">
        <w:rPr>
          <w:rFonts w:ascii="Times New Roman" w:hAnsi="Times New Roman" w:cs="Times New Roman"/>
          <w:sz w:val="24"/>
          <w:szCs w:val="24"/>
        </w:rPr>
        <w:t>.</w:t>
      </w:r>
      <w:r w:rsidR="005C5445">
        <w:rPr>
          <w:rFonts w:ascii="Times New Roman" w:hAnsi="Times New Roman" w:cs="Times New Roman"/>
          <w:sz w:val="24"/>
          <w:szCs w:val="24"/>
        </w:rPr>
        <w:t xml:space="preserve"> </w:t>
      </w:r>
      <w:r w:rsidR="00A33C4E">
        <w:rPr>
          <w:rFonts w:ascii="Times New Roman" w:hAnsi="Times New Roman" w:cs="Times New Roman"/>
          <w:sz w:val="24"/>
          <w:szCs w:val="24"/>
        </w:rPr>
        <w:t xml:space="preserve">Genotypes are simulated for the four genes based on </w:t>
      </w:r>
      <w:r w:rsidR="00D14806">
        <w:rPr>
          <w:rFonts w:ascii="Times New Roman" w:hAnsi="Times New Roman" w:cs="Times New Roman"/>
          <w:sz w:val="24"/>
          <w:szCs w:val="24"/>
        </w:rPr>
        <w:t>the</w:t>
      </w:r>
      <w:r w:rsidR="00A33C4E">
        <w:rPr>
          <w:rFonts w:ascii="Times New Roman" w:hAnsi="Times New Roman" w:cs="Times New Roman"/>
          <w:sz w:val="24"/>
          <w:szCs w:val="24"/>
        </w:rPr>
        <w:t xml:space="preserve"> variant sites and the corresponding minor allele frequencies in European Americans</w:t>
      </w:r>
      <w:r w:rsidR="00C87E0F">
        <w:rPr>
          <w:rFonts w:ascii="Times New Roman" w:hAnsi="Times New Roman" w:cs="Times New Roman"/>
          <w:sz w:val="24"/>
          <w:szCs w:val="24"/>
        </w:rPr>
        <w:t xml:space="preserve"> </w:t>
      </w:r>
      <w:r w:rsidR="00D14806">
        <w:rPr>
          <w:rFonts w:ascii="Times New Roman" w:hAnsi="Times New Roman" w:cs="Times New Roman"/>
          <w:sz w:val="24"/>
          <w:szCs w:val="24"/>
        </w:rPr>
        <w:t>recorded in</w:t>
      </w:r>
      <w:r w:rsidR="00C87E0F">
        <w:rPr>
          <w:rFonts w:ascii="Times New Roman" w:hAnsi="Times New Roman" w:cs="Times New Roman"/>
          <w:sz w:val="24"/>
          <w:szCs w:val="24"/>
        </w:rPr>
        <w:t xml:space="preserve"> Exome Variant Server.</w:t>
      </w:r>
      <w:r w:rsidR="00EF3C8A">
        <w:rPr>
          <w:rFonts w:ascii="Times New Roman" w:hAnsi="Times New Roman" w:cs="Times New Roman"/>
          <w:sz w:val="24"/>
          <w:szCs w:val="24"/>
        </w:rPr>
        <w:t xml:space="preserve"> We annotate these variants using D</w:t>
      </w:r>
      <w:r w:rsidR="00CA3E3D">
        <w:rPr>
          <w:rFonts w:ascii="Times New Roman" w:hAnsi="Times New Roman" w:cs="Times New Roman"/>
          <w:sz w:val="24"/>
          <w:szCs w:val="24"/>
        </w:rPr>
        <w:t>eafness Variation Database (D</w:t>
      </w:r>
      <w:r w:rsidR="00EF3C8A">
        <w:rPr>
          <w:rFonts w:ascii="Times New Roman" w:hAnsi="Times New Roman" w:cs="Times New Roman"/>
          <w:sz w:val="24"/>
          <w:szCs w:val="24"/>
        </w:rPr>
        <w:t>VD</w:t>
      </w:r>
      <w:r w:rsidR="00CA3E3D">
        <w:rPr>
          <w:rFonts w:ascii="Times New Roman" w:hAnsi="Times New Roman" w:cs="Times New Roman"/>
          <w:sz w:val="24"/>
          <w:szCs w:val="24"/>
        </w:rPr>
        <w:t>)</w:t>
      </w:r>
      <w:r w:rsidR="00EF3C8A">
        <w:rPr>
          <w:rFonts w:ascii="Times New Roman" w:hAnsi="Times New Roman" w:cs="Times New Roman"/>
          <w:sz w:val="24"/>
          <w:szCs w:val="24"/>
        </w:rPr>
        <w:t xml:space="preserve"> and </w:t>
      </w:r>
      <w:r w:rsidR="00CA3E3D">
        <w:rPr>
          <w:rFonts w:ascii="Times New Roman" w:hAnsi="Times New Roman" w:cs="Times New Roman"/>
          <w:sz w:val="24"/>
          <w:szCs w:val="24"/>
        </w:rPr>
        <w:t xml:space="preserve">NCBI </w:t>
      </w:r>
      <w:proofErr w:type="spellStart"/>
      <w:r w:rsidR="00EF3C8A">
        <w:rPr>
          <w:rFonts w:ascii="Times New Roman" w:hAnsi="Times New Roman" w:cs="Times New Roman"/>
          <w:sz w:val="24"/>
          <w:szCs w:val="24"/>
        </w:rPr>
        <w:t>ClinVar</w:t>
      </w:r>
      <w:proofErr w:type="spellEnd"/>
      <w:r w:rsidR="00EF3C8A">
        <w:rPr>
          <w:rFonts w:ascii="Times New Roman" w:hAnsi="Times New Roman" w:cs="Times New Roman"/>
          <w:sz w:val="24"/>
          <w:szCs w:val="24"/>
        </w:rPr>
        <w:t xml:space="preserve">, labelling variants as “pathogenic” if they present in both databases as pathogenic. </w:t>
      </w:r>
      <w:r w:rsidR="005C03C5">
        <w:rPr>
          <w:rFonts w:ascii="Times New Roman" w:hAnsi="Times New Roman" w:cs="Times New Roman"/>
          <w:sz w:val="24"/>
          <w:szCs w:val="24"/>
        </w:rPr>
        <w:t xml:space="preserve">Disease status for individuals are determined by genotypes on those pathogenic sites under </w:t>
      </w:r>
      <w:r w:rsidR="00175A38">
        <w:rPr>
          <w:rFonts w:ascii="Times New Roman" w:hAnsi="Times New Roman" w:cs="Times New Roman"/>
          <w:sz w:val="24"/>
          <w:szCs w:val="24"/>
        </w:rPr>
        <w:t xml:space="preserve">dominant mode of inheritance for </w:t>
      </w:r>
      <w:r w:rsidR="00175A38">
        <w:rPr>
          <w:rFonts w:ascii="Times New Roman" w:hAnsi="Times New Roman" w:cs="Times New Roman"/>
          <w:i/>
          <w:sz w:val="24"/>
          <w:szCs w:val="24"/>
        </w:rPr>
        <w:t>MYO7A</w:t>
      </w:r>
      <w:r w:rsidR="00175A38">
        <w:rPr>
          <w:rFonts w:ascii="Times New Roman" w:hAnsi="Times New Roman" w:cs="Times New Roman"/>
          <w:sz w:val="24"/>
          <w:szCs w:val="24"/>
        </w:rPr>
        <w:t xml:space="preserve"> and </w:t>
      </w:r>
      <w:r w:rsidR="00175A38">
        <w:rPr>
          <w:rFonts w:ascii="Times New Roman" w:hAnsi="Times New Roman" w:cs="Times New Roman"/>
          <w:i/>
          <w:sz w:val="24"/>
          <w:szCs w:val="24"/>
        </w:rPr>
        <w:t>MYH9</w:t>
      </w:r>
      <w:r w:rsidR="005C03C5">
        <w:rPr>
          <w:rFonts w:ascii="Times New Roman" w:hAnsi="Times New Roman" w:cs="Times New Roman"/>
          <w:sz w:val="24"/>
          <w:szCs w:val="24"/>
        </w:rPr>
        <w:t>,</w:t>
      </w:r>
      <w:r w:rsidR="00175A38">
        <w:rPr>
          <w:rFonts w:ascii="Times New Roman" w:hAnsi="Times New Roman" w:cs="Times New Roman"/>
          <w:sz w:val="24"/>
          <w:szCs w:val="24"/>
        </w:rPr>
        <w:t xml:space="preserve"> and </w:t>
      </w:r>
      <w:r w:rsidR="005C03C5">
        <w:rPr>
          <w:rFonts w:ascii="Times New Roman" w:hAnsi="Times New Roman" w:cs="Times New Roman"/>
          <w:sz w:val="24"/>
          <w:szCs w:val="24"/>
        </w:rPr>
        <w:t xml:space="preserve">recessive </w:t>
      </w:r>
      <w:r w:rsidR="00175A38">
        <w:rPr>
          <w:rFonts w:ascii="Times New Roman" w:hAnsi="Times New Roman" w:cs="Times New Roman"/>
          <w:sz w:val="24"/>
          <w:szCs w:val="24"/>
        </w:rPr>
        <w:t>&amp;</w:t>
      </w:r>
      <w:r w:rsidR="005C03C5">
        <w:rPr>
          <w:rFonts w:ascii="Times New Roman" w:hAnsi="Times New Roman" w:cs="Times New Roman"/>
          <w:sz w:val="24"/>
          <w:szCs w:val="24"/>
        </w:rPr>
        <w:t xml:space="preserve"> compound recessive</w:t>
      </w:r>
      <w:r w:rsidR="00175A38">
        <w:rPr>
          <w:rFonts w:ascii="Times New Roman" w:hAnsi="Times New Roman" w:cs="Times New Roman"/>
          <w:sz w:val="24"/>
          <w:szCs w:val="24"/>
        </w:rPr>
        <w:t xml:space="preserve"> for </w:t>
      </w:r>
      <w:r w:rsidR="00175A38">
        <w:rPr>
          <w:rFonts w:ascii="Times New Roman" w:hAnsi="Times New Roman" w:cs="Times New Roman"/>
          <w:i/>
          <w:sz w:val="24"/>
          <w:szCs w:val="24"/>
        </w:rPr>
        <w:t xml:space="preserve">GJB2 </w:t>
      </w:r>
      <w:r w:rsidR="00175A38">
        <w:rPr>
          <w:rFonts w:ascii="Times New Roman" w:hAnsi="Times New Roman" w:cs="Times New Roman"/>
          <w:sz w:val="24"/>
          <w:szCs w:val="24"/>
        </w:rPr>
        <w:t xml:space="preserve">and </w:t>
      </w:r>
      <w:r w:rsidR="00175A38">
        <w:rPr>
          <w:rFonts w:ascii="Times New Roman" w:hAnsi="Times New Roman" w:cs="Times New Roman"/>
          <w:i/>
          <w:sz w:val="24"/>
          <w:szCs w:val="24"/>
        </w:rPr>
        <w:t>SLC26A4</w:t>
      </w:r>
      <w:r w:rsidR="003E21A7">
        <w:rPr>
          <w:rFonts w:ascii="Times New Roman" w:hAnsi="Times New Roman" w:cs="Times New Roman"/>
          <w:sz w:val="24"/>
          <w:szCs w:val="24"/>
        </w:rPr>
        <w:t>, assuming complete penetrance</w:t>
      </w:r>
      <w:r w:rsidR="00A9037E">
        <w:rPr>
          <w:rFonts w:ascii="Times New Roman" w:hAnsi="Times New Roman" w:cs="Times New Roman"/>
          <w:sz w:val="24"/>
          <w:szCs w:val="24"/>
        </w:rPr>
        <w:t xml:space="preserve">. </w:t>
      </w:r>
      <w:r w:rsidR="00B3554F">
        <w:rPr>
          <w:rFonts w:ascii="Times New Roman" w:hAnsi="Times New Roman" w:cs="Times New Roman"/>
          <w:sz w:val="24"/>
          <w:szCs w:val="24"/>
        </w:rPr>
        <w:t xml:space="preserve">Additionally for each mode of inheritance we allow for allelic heterogeneity among families, i.e., the causal variant </w:t>
      </w:r>
      <w:r w:rsidR="0084709A">
        <w:rPr>
          <w:rFonts w:ascii="Times New Roman" w:hAnsi="Times New Roman" w:cs="Times New Roman"/>
          <w:sz w:val="24"/>
          <w:szCs w:val="24"/>
        </w:rPr>
        <w:t xml:space="preserve">site </w:t>
      </w:r>
      <w:r w:rsidR="00B3554F">
        <w:rPr>
          <w:rFonts w:ascii="Times New Roman" w:hAnsi="Times New Roman" w:cs="Times New Roman"/>
          <w:sz w:val="24"/>
          <w:szCs w:val="24"/>
        </w:rPr>
        <w:t xml:space="preserve">in </w:t>
      </w:r>
      <w:r w:rsidR="009D067E">
        <w:rPr>
          <w:rFonts w:ascii="Times New Roman" w:hAnsi="Times New Roman" w:cs="Times New Roman"/>
          <w:sz w:val="24"/>
          <w:szCs w:val="24"/>
        </w:rPr>
        <w:t>a</w:t>
      </w:r>
      <w:r w:rsidR="00B3554F">
        <w:rPr>
          <w:rFonts w:ascii="Times New Roman" w:hAnsi="Times New Roman" w:cs="Times New Roman"/>
          <w:sz w:val="24"/>
          <w:szCs w:val="24"/>
        </w:rPr>
        <w:t xml:space="preserve"> gene may not be the same for different families. </w:t>
      </w:r>
      <w:r w:rsidR="003B4001">
        <w:rPr>
          <w:rFonts w:ascii="Times New Roman" w:hAnsi="Times New Roman" w:cs="Times New Roman"/>
          <w:sz w:val="24"/>
          <w:szCs w:val="24"/>
        </w:rPr>
        <w:t xml:space="preserve">We </w:t>
      </w:r>
      <w:r w:rsidR="00ED59B8">
        <w:rPr>
          <w:rFonts w:ascii="Times New Roman" w:hAnsi="Times New Roman" w:cs="Times New Roman"/>
          <w:sz w:val="24"/>
          <w:szCs w:val="24"/>
        </w:rPr>
        <w:t xml:space="preserve">ascertain </w:t>
      </w:r>
      <w:r w:rsidR="003B4001">
        <w:rPr>
          <w:rFonts w:ascii="Times New Roman" w:hAnsi="Times New Roman" w:cs="Times New Roman"/>
          <w:sz w:val="24"/>
          <w:szCs w:val="24"/>
        </w:rPr>
        <w:t xml:space="preserve">simulated families having </w:t>
      </w:r>
      <w:r w:rsidR="007737A4">
        <w:rPr>
          <w:rFonts w:ascii="Times New Roman" w:hAnsi="Times New Roman" w:cs="Times New Roman"/>
          <w:sz w:val="24"/>
          <w:szCs w:val="24"/>
        </w:rPr>
        <w:t>two</w:t>
      </w:r>
      <w:r w:rsidR="003B4001">
        <w:rPr>
          <w:rFonts w:ascii="Times New Roman" w:hAnsi="Times New Roman" w:cs="Times New Roman"/>
          <w:sz w:val="24"/>
          <w:szCs w:val="24"/>
        </w:rPr>
        <w:t xml:space="preserve"> or more affected offspring</w:t>
      </w:r>
      <w:r w:rsidR="00ED59B8">
        <w:rPr>
          <w:rFonts w:ascii="Times New Roman" w:hAnsi="Times New Roman" w:cs="Times New Roman"/>
          <w:sz w:val="24"/>
          <w:szCs w:val="24"/>
        </w:rPr>
        <w:t xml:space="preserve"> for linkage </w:t>
      </w:r>
      <w:r w:rsidR="00905B9C">
        <w:rPr>
          <w:rFonts w:ascii="Times New Roman" w:hAnsi="Times New Roman" w:cs="Times New Roman"/>
          <w:sz w:val="24"/>
          <w:szCs w:val="24"/>
        </w:rPr>
        <w:t>analysis</w:t>
      </w:r>
      <w:r w:rsidR="003B4001">
        <w:rPr>
          <w:rFonts w:ascii="Times New Roman" w:hAnsi="Times New Roman" w:cs="Times New Roman"/>
          <w:sz w:val="24"/>
          <w:szCs w:val="24"/>
        </w:rPr>
        <w:t>.</w:t>
      </w:r>
      <w:r w:rsidR="00ED59B8">
        <w:rPr>
          <w:rFonts w:ascii="Times New Roman" w:hAnsi="Times New Roman" w:cs="Times New Roman"/>
          <w:sz w:val="24"/>
          <w:szCs w:val="24"/>
        </w:rPr>
        <w:t xml:space="preserve"> To introduce </w:t>
      </w:r>
      <w:r w:rsidR="00A15E6D">
        <w:rPr>
          <w:rFonts w:ascii="Times New Roman" w:hAnsi="Times New Roman" w:cs="Times New Roman"/>
          <w:sz w:val="24"/>
          <w:szCs w:val="24"/>
        </w:rPr>
        <w:t>locus</w:t>
      </w:r>
      <w:r w:rsidR="00ED59B8">
        <w:rPr>
          <w:rFonts w:ascii="Times New Roman" w:hAnsi="Times New Roman" w:cs="Times New Roman"/>
          <w:sz w:val="24"/>
          <w:szCs w:val="24"/>
        </w:rPr>
        <w:t xml:space="preserve"> heterogeneity we mix families</w:t>
      </w:r>
      <w:r w:rsidR="00905B9C">
        <w:rPr>
          <w:rFonts w:ascii="Times New Roman" w:hAnsi="Times New Roman" w:cs="Times New Roman"/>
          <w:sz w:val="24"/>
          <w:szCs w:val="24"/>
        </w:rPr>
        <w:t xml:space="preserve"> having pathogenic mutations in one gene but not others, so that </w:t>
      </w:r>
      <w:r w:rsidR="000E1FA3">
        <w:rPr>
          <w:rFonts w:ascii="Times New Roman" w:hAnsi="Times New Roman" w:cs="Times New Roman"/>
          <w:sz w:val="24"/>
          <w:szCs w:val="24"/>
        </w:rPr>
        <w:t>each simulated gene contributes to etiology of only a proportion of families</w:t>
      </w:r>
      <w:r w:rsidR="00373C1A">
        <w:rPr>
          <w:rFonts w:ascii="Times New Roman" w:hAnsi="Times New Roman" w:cs="Times New Roman"/>
          <w:sz w:val="24"/>
          <w:szCs w:val="24"/>
        </w:rPr>
        <w:t xml:space="preserve"> </w:t>
      </w:r>
      <w:r w:rsidR="00A91B78">
        <w:rPr>
          <w:rFonts w:ascii="Times New Roman" w:hAnsi="Times New Roman" w:cs="Times New Roman"/>
          <w:sz w:val="24"/>
          <w:szCs w:val="24"/>
        </w:rPr>
        <w:t>in the entire</w:t>
      </w:r>
      <w:r w:rsidR="000E1FA3">
        <w:rPr>
          <w:rFonts w:ascii="Times New Roman" w:hAnsi="Times New Roman" w:cs="Times New Roman"/>
          <w:sz w:val="24"/>
          <w:szCs w:val="24"/>
        </w:rPr>
        <w:t xml:space="preserve"> dataset. </w:t>
      </w:r>
      <w:r w:rsidR="006A29E3">
        <w:rPr>
          <w:rFonts w:ascii="Times New Roman" w:hAnsi="Times New Roman" w:cs="Times New Roman"/>
          <w:sz w:val="24"/>
          <w:szCs w:val="24"/>
        </w:rPr>
        <w:t xml:space="preserve">We </w:t>
      </w:r>
      <w:r w:rsidR="00F4514B">
        <w:rPr>
          <w:rFonts w:ascii="Times New Roman" w:hAnsi="Times New Roman" w:cs="Times New Roman"/>
          <w:sz w:val="24"/>
          <w:szCs w:val="24"/>
        </w:rPr>
        <w:t>simulate</w:t>
      </w:r>
      <w:r w:rsidR="006A29E3">
        <w:rPr>
          <w:rFonts w:ascii="Times New Roman" w:hAnsi="Times New Roman" w:cs="Times New Roman"/>
          <w:sz w:val="24"/>
          <w:szCs w:val="24"/>
        </w:rPr>
        <w:t xml:space="preserve"> </w:t>
      </w:r>
      <w:r w:rsidR="007B6C53">
        <w:rPr>
          <w:rFonts w:ascii="Times New Roman" w:hAnsi="Times New Roman" w:cs="Times New Roman"/>
          <w:sz w:val="24"/>
          <w:szCs w:val="24"/>
        </w:rPr>
        <w:t>500</w:t>
      </w:r>
      <w:r w:rsidR="006A29E3">
        <w:rPr>
          <w:rFonts w:ascii="Times New Roman" w:hAnsi="Times New Roman" w:cs="Times New Roman"/>
          <w:sz w:val="24"/>
          <w:szCs w:val="24"/>
        </w:rPr>
        <w:t xml:space="preserve"> replicates under </w:t>
      </w:r>
      <w:r w:rsidR="006A5308">
        <w:rPr>
          <w:rFonts w:ascii="Times New Roman" w:hAnsi="Times New Roman" w:cs="Times New Roman"/>
          <w:sz w:val="24"/>
          <w:szCs w:val="24"/>
        </w:rPr>
        <w:t xml:space="preserve">each </w:t>
      </w:r>
      <w:r w:rsidR="006A29E3">
        <w:rPr>
          <w:rFonts w:ascii="Times New Roman" w:hAnsi="Times New Roman" w:cs="Times New Roman"/>
          <w:sz w:val="24"/>
          <w:szCs w:val="24"/>
        </w:rPr>
        <w:t>different setting of sample size, mode</w:t>
      </w:r>
      <w:r w:rsidR="00C602F0">
        <w:rPr>
          <w:rFonts w:ascii="Times New Roman" w:hAnsi="Times New Roman" w:cs="Times New Roman"/>
          <w:sz w:val="24"/>
          <w:szCs w:val="24"/>
        </w:rPr>
        <w:t>s</w:t>
      </w:r>
      <w:r w:rsidR="006A29E3">
        <w:rPr>
          <w:rFonts w:ascii="Times New Roman" w:hAnsi="Times New Roman" w:cs="Times New Roman"/>
          <w:sz w:val="24"/>
          <w:szCs w:val="24"/>
        </w:rPr>
        <w:t xml:space="preserve"> of inheritance</w:t>
      </w:r>
      <w:r w:rsidR="007E1760">
        <w:rPr>
          <w:rFonts w:ascii="Times New Roman" w:hAnsi="Times New Roman" w:cs="Times New Roman"/>
          <w:sz w:val="24"/>
          <w:szCs w:val="24"/>
        </w:rPr>
        <w:t>, presence of allelic heterogeneity</w:t>
      </w:r>
      <w:r w:rsidR="00B26A97">
        <w:rPr>
          <w:rFonts w:ascii="Times New Roman" w:hAnsi="Times New Roman" w:cs="Times New Roman"/>
          <w:sz w:val="24"/>
          <w:szCs w:val="24"/>
        </w:rPr>
        <w:t xml:space="preserve"> and </w:t>
      </w:r>
      <w:r w:rsidR="007E1760">
        <w:rPr>
          <w:rFonts w:ascii="Times New Roman" w:hAnsi="Times New Roman" w:cs="Times New Roman"/>
          <w:sz w:val="24"/>
          <w:szCs w:val="24"/>
        </w:rPr>
        <w:t>locus</w:t>
      </w:r>
      <w:r w:rsidR="006A29E3">
        <w:rPr>
          <w:rFonts w:ascii="Times New Roman" w:hAnsi="Times New Roman" w:cs="Times New Roman"/>
          <w:sz w:val="24"/>
          <w:szCs w:val="24"/>
        </w:rPr>
        <w:t xml:space="preserve"> heterogeneity</w:t>
      </w:r>
      <w:r w:rsidR="00B26A97">
        <w:rPr>
          <w:rFonts w:ascii="Times New Roman" w:hAnsi="Times New Roman" w:cs="Times New Roman"/>
          <w:sz w:val="24"/>
          <w:szCs w:val="24"/>
        </w:rPr>
        <w:t xml:space="preserve">. </w:t>
      </w:r>
      <w:r w:rsidR="00F4514B">
        <w:rPr>
          <w:rFonts w:ascii="Times New Roman" w:hAnsi="Times New Roman" w:cs="Times New Roman"/>
          <w:sz w:val="24"/>
          <w:szCs w:val="24"/>
        </w:rPr>
        <w:t>For each replicate we</w:t>
      </w:r>
      <w:r w:rsidR="006A29E3">
        <w:rPr>
          <w:rFonts w:ascii="Times New Roman" w:hAnsi="Times New Roman" w:cs="Times New Roman"/>
          <w:sz w:val="24"/>
          <w:szCs w:val="24"/>
        </w:rPr>
        <w:t xml:space="preserve"> com</w:t>
      </w:r>
      <w:r w:rsidR="00F4514B">
        <w:rPr>
          <w:rFonts w:ascii="Times New Roman" w:hAnsi="Times New Roman" w:cs="Times New Roman"/>
          <w:sz w:val="24"/>
          <w:szCs w:val="24"/>
        </w:rPr>
        <w:t xml:space="preserve">pute LOD and HLOD </w:t>
      </w:r>
      <w:r w:rsidR="00684793">
        <w:rPr>
          <w:rFonts w:ascii="Times New Roman" w:hAnsi="Times New Roman" w:cs="Times New Roman"/>
          <w:sz w:val="24"/>
          <w:szCs w:val="24"/>
        </w:rPr>
        <w:t xml:space="preserve">(heterogeneity LOD) </w:t>
      </w:r>
      <w:r w:rsidR="00F4514B">
        <w:rPr>
          <w:rFonts w:ascii="Times New Roman" w:hAnsi="Times New Roman" w:cs="Times New Roman"/>
          <w:sz w:val="24"/>
          <w:szCs w:val="24"/>
        </w:rPr>
        <w:t xml:space="preserve">scores using regional markers generated by collapsed haplotype pattern </w:t>
      </w:r>
      <w:r w:rsidR="00CC3E8E">
        <w:rPr>
          <w:rFonts w:ascii="Times New Roman" w:hAnsi="Times New Roman" w:cs="Times New Roman"/>
          <w:sz w:val="24"/>
          <w:szCs w:val="24"/>
        </w:rPr>
        <w:t>markers</w:t>
      </w:r>
      <w:r w:rsidR="00F4514B">
        <w:rPr>
          <w:rFonts w:ascii="Times New Roman" w:hAnsi="Times New Roman" w:cs="Times New Roman"/>
          <w:sz w:val="24"/>
          <w:szCs w:val="24"/>
        </w:rPr>
        <w:t xml:space="preserve"> (CHP) as well as </w:t>
      </w:r>
      <w:r w:rsidR="004B6900">
        <w:rPr>
          <w:rFonts w:ascii="Times New Roman" w:hAnsi="Times New Roman" w:cs="Times New Roman"/>
          <w:sz w:val="24"/>
          <w:szCs w:val="24"/>
        </w:rPr>
        <w:t>the maximum L</w:t>
      </w:r>
      <w:r w:rsidR="00E1014C">
        <w:rPr>
          <w:rFonts w:ascii="Times New Roman" w:hAnsi="Times New Roman" w:cs="Times New Roman"/>
          <w:sz w:val="24"/>
          <w:szCs w:val="24"/>
        </w:rPr>
        <w:t xml:space="preserve">OD and HLOD scores </w:t>
      </w:r>
      <w:r w:rsidR="00675A9E">
        <w:rPr>
          <w:rFonts w:ascii="Times New Roman" w:hAnsi="Times New Roman" w:cs="Times New Roman"/>
          <w:sz w:val="24"/>
          <w:szCs w:val="24"/>
        </w:rPr>
        <w:t>analyz</w:t>
      </w:r>
      <w:r w:rsidR="00684793">
        <w:rPr>
          <w:rFonts w:ascii="Times New Roman" w:hAnsi="Times New Roman" w:cs="Times New Roman"/>
          <w:sz w:val="24"/>
          <w:szCs w:val="24"/>
        </w:rPr>
        <w:t>ing</w:t>
      </w:r>
      <w:r w:rsidR="006B0FCE">
        <w:rPr>
          <w:rFonts w:ascii="Times New Roman" w:hAnsi="Times New Roman" w:cs="Times New Roman"/>
          <w:sz w:val="24"/>
          <w:szCs w:val="24"/>
        </w:rPr>
        <w:t xml:space="preserve"> individual SNV markers </w:t>
      </w:r>
      <w:r w:rsidR="00684793">
        <w:rPr>
          <w:rFonts w:ascii="Times New Roman" w:hAnsi="Times New Roman" w:cs="Times New Roman"/>
          <w:sz w:val="24"/>
          <w:szCs w:val="24"/>
        </w:rPr>
        <w:t xml:space="preserve">for comparison purposes. </w:t>
      </w:r>
      <w:r w:rsidR="00F4514B">
        <w:rPr>
          <w:rFonts w:ascii="Times New Roman" w:hAnsi="Times New Roman" w:cs="Times New Roman"/>
          <w:sz w:val="24"/>
          <w:szCs w:val="24"/>
        </w:rPr>
        <w:t xml:space="preserve">. </w:t>
      </w:r>
      <w:r w:rsidR="00822991">
        <w:rPr>
          <w:rFonts w:ascii="Times New Roman" w:hAnsi="Times New Roman" w:cs="Times New Roman"/>
          <w:sz w:val="24"/>
          <w:szCs w:val="24"/>
        </w:rPr>
        <w:t xml:space="preserve">Power is estimated by </w:t>
      </w:r>
      <w:r w:rsidR="003749D7" w:rsidRPr="00822991">
        <w:rPr>
          <w:rFonts w:ascii="Times New Roman" w:hAnsi="Times New Roman" w:cs="Times New Roman"/>
          <w:position w:val="-24"/>
          <w:sz w:val="24"/>
          <w:szCs w:val="24"/>
        </w:rPr>
        <w:object w:dxaOrig="2079" w:dyaOrig="620" w14:anchorId="7932C4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75pt;height:28.8pt" o:ole="">
            <v:imagedata r:id="rId4" o:title=""/>
          </v:shape>
          <o:OLEObject Type="Embed" ProgID="Equation.DSMT4" ShapeID="_x0000_i1025" DrawAspect="Content" ObjectID="_1461020568" r:id="rId5"/>
        </w:object>
      </w:r>
      <w:r w:rsidR="00822991">
        <w:rPr>
          <w:rFonts w:ascii="Times New Roman" w:hAnsi="Times New Roman" w:cs="Times New Roman"/>
          <w:sz w:val="24"/>
          <w:szCs w:val="24"/>
        </w:rPr>
        <w:t xml:space="preserve"> and </w:t>
      </w:r>
      <w:r w:rsidR="007042C7" w:rsidRPr="00822991">
        <w:rPr>
          <w:rFonts w:ascii="Times New Roman" w:hAnsi="Times New Roman" w:cs="Times New Roman"/>
          <w:position w:val="-24"/>
          <w:sz w:val="24"/>
          <w:szCs w:val="24"/>
        </w:rPr>
        <w:object w:dxaOrig="2360" w:dyaOrig="620" w14:anchorId="51B95E56">
          <v:shape id="_x0000_i1026" type="#_x0000_t75" style="width:100.8pt;height:28.8pt" o:ole="">
            <v:imagedata r:id="rId6" o:title=""/>
          </v:shape>
          <o:OLEObject Type="Embed" ProgID="Equation.DSMT4" ShapeID="_x0000_i1026" DrawAspect="Content" ObjectID="_1461020569" r:id="rId7"/>
        </w:object>
      </w:r>
      <w:r w:rsidR="00822991">
        <w:rPr>
          <w:rFonts w:ascii="Times New Roman" w:hAnsi="Times New Roman" w:cs="Times New Roman"/>
          <w:sz w:val="24"/>
          <w:szCs w:val="24"/>
        </w:rPr>
        <w:t xml:space="preserve">where “#” </w:t>
      </w:r>
      <w:commentRangeStart w:id="1"/>
      <w:commentRangeStart w:id="2"/>
      <w:r w:rsidR="00390400">
        <w:rPr>
          <w:rFonts w:ascii="Times New Roman" w:hAnsi="Times New Roman" w:cs="Times New Roman"/>
          <w:sz w:val="24"/>
          <w:szCs w:val="24"/>
        </w:rPr>
        <w:t>stands</w:t>
      </w:r>
      <w:commentRangeEnd w:id="1"/>
      <w:r w:rsidR="00684793">
        <w:rPr>
          <w:rStyle w:val="CommentReference"/>
        </w:rPr>
        <w:commentReference w:id="1"/>
      </w:r>
      <w:r w:rsidR="00390400">
        <w:rPr>
          <w:rFonts w:ascii="Times New Roman" w:hAnsi="Times New Roman" w:cs="Times New Roman"/>
          <w:sz w:val="24"/>
          <w:szCs w:val="24"/>
        </w:rPr>
        <w:t xml:space="preserve"> </w:t>
      </w:r>
      <w:commentRangeEnd w:id="2"/>
      <w:r w:rsidR="009C22B8">
        <w:rPr>
          <w:rStyle w:val="CommentReference"/>
        </w:rPr>
        <w:commentReference w:id="2"/>
      </w:r>
      <w:r w:rsidR="00390400">
        <w:rPr>
          <w:rFonts w:ascii="Times New Roman" w:hAnsi="Times New Roman" w:cs="Times New Roman"/>
          <w:sz w:val="24"/>
          <w:szCs w:val="24"/>
        </w:rPr>
        <w:t>for</w:t>
      </w:r>
      <w:r w:rsidR="00822991">
        <w:rPr>
          <w:rFonts w:ascii="Times New Roman" w:hAnsi="Times New Roman" w:cs="Times New Roman"/>
          <w:sz w:val="24"/>
          <w:szCs w:val="24"/>
        </w:rPr>
        <w:t xml:space="preserve"> “number of times” and </w:t>
      </w:r>
      <w:r w:rsidR="00822991">
        <w:rPr>
          <w:rFonts w:ascii="Times New Roman" w:hAnsi="Times New Roman" w:cs="Times New Roman"/>
          <w:i/>
          <w:sz w:val="24"/>
          <w:szCs w:val="24"/>
        </w:rPr>
        <w:t xml:space="preserve">N </w:t>
      </w:r>
      <w:r w:rsidR="00822991">
        <w:rPr>
          <w:rFonts w:ascii="Times New Roman" w:hAnsi="Times New Roman" w:cs="Times New Roman"/>
          <w:sz w:val="24"/>
          <w:szCs w:val="24"/>
        </w:rPr>
        <w:t xml:space="preserve">is </w:t>
      </w:r>
      <w:r w:rsidR="0001537E">
        <w:rPr>
          <w:rFonts w:ascii="Times New Roman" w:hAnsi="Times New Roman" w:cs="Times New Roman"/>
          <w:sz w:val="24"/>
          <w:szCs w:val="24"/>
        </w:rPr>
        <w:t xml:space="preserve">the total number of replicates. Power comparisons between CHP and </w:t>
      </w:r>
      <w:r w:rsidR="00675A9E">
        <w:rPr>
          <w:rFonts w:ascii="Times New Roman" w:hAnsi="Times New Roman" w:cs="Times New Roman"/>
          <w:sz w:val="24"/>
          <w:szCs w:val="24"/>
        </w:rPr>
        <w:t xml:space="preserve">individual </w:t>
      </w:r>
      <w:r w:rsidR="0001537E">
        <w:rPr>
          <w:rFonts w:ascii="Times New Roman" w:hAnsi="Times New Roman" w:cs="Times New Roman"/>
          <w:sz w:val="24"/>
          <w:szCs w:val="24"/>
        </w:rPr>
        <w:t>S</w:t>
      </w:r>
      <w:r w:rsidR="00675A9E">
        <w:rPr>
          <w:rFonts w:ascii="Times New Roman" w:hAnsi="Times New Roman" w:cs="Times New Roman"/>
          <w:sz w:val="24"/>
          <w:szCs w:val="24"/>
        </w:rPr>
        <w:t>N</w:t>
      </w:r>
      <w:r w:rsidR="0001537E">
        <w:rPr>
          <w:rFonts w:ascii="Times New Roman" w:hAnsi="Times New Roman" w:cs="Times New Roman"/>
          <w:sz w:val="24"/>
          <w:szCs w:val="24"/>
        </w:rPr>
        <w:t>V are summarized by contour plots as displayed in Figure</w:t>
      </w:r>
      <w:r w:rsidR="002E37D5">
        <w:rPr>
          <w:rFonts w:ascii="Times New Roman" w:hAnsi="Times New Roman" w:cs="Times New Roman"/>
          <w:sz w:val="24"/>
          <w:szCs w:val="24"/>
        </w:rPr>
        <w:t>s</w:t>
      </w:r>
      <w:r w:rsidR="0001537E">
        <w:rPr>
          <w:rFonts w:ascii="Times New Roman" w:hAnsi="Times New Roman" w:cs="Times New Roman"/>
          <w:sz w:val="24"/>
          <w:szCs w:val="24"/>
        </w:rPr>
        <w:t xml:space="preserve"> </w:t>
      </w:r>
      <w:r w:rsidR="002E37D5">
        <w:rPr>
          <w:rFonts w:ascii="Times New Roman" w:hAnsi="Times New Roman" w:cs="Times New Roman"/>
          <w:sz w:val="24"/>
          <w:szCs w:val="24"/>
        </w:rPr>
        <w:t>S3 –</w:t>
      </w:r>
      <w:r w:rsidR="00C3702F">
        <w:rPr>
          <w:rFonts w:ascii="Times New Roman" w:hAnsi="Times New Roman" w:cs="Times New Roman"/>
          <w:sz w:val="24"/>
          <w:szCs w:val="24"/>
        </w:rPr>
        <w:t xml:space="preserve"> S8</w:t>
      </w:r>
      <w:r w:rsidR="002E37D5">
        <w:rPr>
          <w:rFonts w:ascii="Times New Roman" w:hAnsi="Times New Roman" w:cs="Times New Roman"/>
          <w:sz w:val="24"/>
          <w:szCs w:val="24"/>
        </w:rPr>
        <w:t>.</w:t>
      </w:r>
    </w:p>
    <w:p w14:paraId="417C1ADF" w14:textId="7780544B" w:rsidR="00E16248" w:rsidRDefault="00E16248" w:rsidP="0001537E">
      <w:pPr>
        <w:jc w:val="both"/>
        <w:rPr>
          <w:ins w:id="3" w:author="Gao Wang" w:date="2014-05-03T22:07:00Z"/>
          <w:rFonts w:ascii="Times New Roman" w:hAnsi="Times New Roman" w:cs="Times New Roman"/>
          <w:sz w:val="24"/>
          <w:szCs w:val="24"/>
        </w:rPr>
      </w:pPr>
      <w:ins w:id="4" w:author="Gao Wang" w:date="2014-05-03T22:08:00Z">
        <w:r>
          <w:rPr>
            <w:rFonts w:ascii="Times New Roman" w:hAnsi="Times New Roman" w:cs="Times New Roman"/>
            <w:sz w:val="24"/>
            <w:szCs w:val="24"/>
          </w:rPr>
          <w:t xml:space="preserve">Power is estimated by </w:t>
        </w:r>
      </w:ins>
      <w:ins w:id="5" w:author="Gao Wang" w:date="2014-05-03T22:08:00Z">
        <w:r w:rsidR="002F361B" w:rsidRPr="00822991">
          <w:rPr>
            <w:rFonts w:ascii="Times New Roman" w:hAnsi="Times New Roman" w:cs="Times New Roman"/>
            <w:position w:val="-24"/>
            <w:sz w:val="24"/>
            <w:szCs w:val="24"/>
          </w:rPr>
          <w:object w:dxaOrig="1140" w:dyaOrig="620" w14:anchorId="51DACD75">
            <v:shape id="_x0000_i1027" type="#_x0000_t75" style="width:46.95pt;height:28.8pt" o:ole="">
              <v:imagedata r:id="rId10" o:title=""/>
            </v:shape>
            <o:OLEObject Type="Embed" ProgID="Equation.DSMT4" ShapeID="_x0000_i1027" DrawAspect="Content" ObjectID="_1461020570" r:id="rId11"/>
          </w:object>
        </w:r>
      </w:ins>
      <w:ins w:id="6" w:author="Gao Wang" w:date="2014-05-03T22:08:00Z">
        <w:r>
          <w:rPr>
            <w:rFonts w:ascii="Times New Roman" w:hAnsi="Times New Roman" w:cs="Times New Roman"/>
            <w:sz w:val="24"/>
            <w:szCs w:val="24"/>
          </w:rPr>
          <w:t xml:space="preserve"> </w:t>
        </w:r>
      </w:ins>
      <w:ins w:id="7" w:author="Gao Wang" w:date="2014-05-03T22:10:00Z">
        <w:r w:rsidR="0047587A">
          <w:rPr>
            <w:rFonts w:ascii="Times New Roman" w:hAnsi="Times New Roman" w:cs="Times New Roman"/>
            <w:sz w:val="24"/>
            <w:szCs w:val="24"/>
          </w:rPr>
          <w:t>where</w:t>
        </w:r>
      </w:ins>
      <w:ins w:id="8" w:author="Gao Wang" w:date="2014-05-03T22:08:00Z">
        <w:r>
          <w:rPr>
            <w:rFonts w:ascii="Times New Roman" w:hAnsi="Times New Roman" w:cs="Times New Roman"/>
            <w:sz w:val="24"/>
            <w:szCs w:val="24"/>
          </w:rPr>
          <w:t xml:space="preserve"> </w:t>
        </w:r>
      </w:ins>
      <w:ins w:id="9" w:author="Gao Wang" w:date="2014-05-03T22:10:00Z">
        <w:r w:rsidR="003052CD">
          <w:rPr>
            <w:rFonts w:ascii="Times New Roman" w:hAnsi="Times New Roman" w:cs="Times New Roman"/>
            <w:sz w:val="24"/>
            <w:szCs w:val="24"/>
          </w:rPr>
          <w:t>the denominator</w:t>
        </w:r>
      </w:ins>
      <w:ins w:id="10" w:author="Gao Wang" w:date="2014-05-03T22:24:00Z">
        <w:r w:rsidR="003052CD">
          <w:rPr>
            <w:rFonts w:ascii="Times New Roman" w:hAnsi="Times New Roman" w:cs="Times New Roman"/>
            <w:sz w:val="24"/>
            <w:szCs w:val="24"/>
          </w:rPr>
          <w:t xml:space="preserve"> </w:t>
        </w:r>
      </w:ins>
      <w:ins w:id="11" w:author="Gao Wang" w:date="2014-05-03T22:08:00Z">
        <w:r>
          <w:rPr>
            <w:rFonts w:ascii="Times New Roman" w:hAnsi="Times New Roman" w:cs="Times New Roman"/>
            <w:sz w:val="24"/>
            <w:szCs w:val="24"/>
          </w:rPr>
          <w:t>is the total number of replicates</w:t>
        </w:r>
      </w:ins>
      <w:ins w:id="12" w:author="Gao Wang" w:date="2014-05-03T22:10:00Z">
        <w:r w:rsidR="0047587A">
          <w:rPr>
            <w:rFonts w:ascii="Times New Roman" w:hAnsi="Times New Roman" w:cs="Times New Roman"/>
            <w:sz w:val="24"/>
            <w:szCs w:val="24"/>
          </w:rPr>
          <w:t xml:space="preserve"> and </w:t>
        </w:r>
      </w:ins>
      <w:ins w:id="13" w:author="Gao Wang" w:date="2014-05-03T22:11:00Z">
        <w:r w:rsidR="0047587A">
          <w:rPr>
            <w:rFonts w:ascii="Times New Roman" w:hAnsi="Times New Roman" w:cs="Times New Roman"/>
            <w:sz w:val="24"/>
            <w:szCs w:val="24"/>
          </w:rPr>
          <w:t xml:space="preserve">the numerator </w:t>
        </w:r>
      </w:ins>
      <w:ins w:id="14" w:author="Gao Wang" w:date="2014-05-03T22:22:00Z">
        <w:r w:rsidR="0079097C">
          <w:rPr>
            <w:rFonts w:ascii="Times New Roman" w:hAnsi="Times New Roman" w:cs="Times New Roman"/>
            <w:sz w:val="24"/>
            <w:szCs w:val="24"/>
          </w:rPr>
          <w:t xml:space="preserve">is the number of tests that successfully detected the simulated linkage signal, i.e. </w:t>
        </w:r>
      </w:ins>
      <w:ins w:id="15" w:author="Gao Wang" w:date="2014-05-03T22:23:00Z">
        <w:r w:rsidR="0079097C">
          <w:rPr>
            <w:rFonts w:ascii="Times New Roman" w:hAnsi="Times New Roman" w:cs="Times New Roman"/>
            <w:sz w:val="24"/>
            <w:szCs w:val="24"/>
          </w:rPr>
          <w:t>LOD score greater than 3.3 or HLOD score greater than 3.6</w:t>
        </w:r>
      </w:ins>
      <w:ins w:id="16" w:author="Gao Wang" w:date="2014-05-03T22:22:00Z">
        <w:r w:rsidR="0079097C">
          <w:rPr>
            <w:rFonts w:ascii="Times New Roman" w:hAnsi="Times New Roman" w:cs="Times New Roman"/>
            <w:sz w:val="24"/>
            <w:szCs w:val="24"/>
          </w:rPr>
          <w:t>.</w:t>
        </w:r>
      </w:ins>
    </w:p>
    <w:p w14:paraId="71787F27" w14:textId="19E916F4" w:rsidR="009730CB" w:rsidRDefault="009730CB" w:rsidP="0001537E">
      <w:pPr>
        <w:jc w:val="both"/>
        <w:rPr>
          <w:rFonts w:ascii="Times New Roman" w:hAnsi="Times New Roman" w:cs="Times New Roman"/>
          <w:sz w:val="24"/>
          <w:szCs w:val="24"/>
        </w:rPr>
      </w:pPr>
      <w:r>
        <w:rPr>
          <w:rFonts w:ascii="Times New Roman" w:hAnsi="Times New Roman" w:cs="Times New Roman"/>
          <w:sz w:val="24"/>
          <w:szCs w:val="24"/>
        </w:rPr>
        <w:br w:type="page"/>
      </w:r>
    </w:p>
    <w:p w14:paraId="36B2FF6B" w14:textId="77777777" w:rsidR="0003214C" w:rsidRPr="008802CA" w:rsidRDefault="0003214C" w:rsidP="001162F1">
      <w:pPr>
        <w:jc w:val="both"/>
        <w:rPr>
          <w:rFonts w:ascii="Times New Roman" w:hAnsi="Times New Roman" w:cs="Times New Roman"/>
          <w:sz w:val="24"/>
          <w:szCs w:val="24"/>
        </w:rPr>
      </w:pPr>
    </w:p>
    <w:p w14:paraId="0BFD7647" w14:textId="1CA64ACD" w:rsidR="00E025A9" w:rsidRDefault="00E025A9" w:rsidP="00E025A9">
      <w:pPr>
        <w:jc w:val="both"/>
        <w:rPr>
          <w:rFonts w:ascii="Times New Roman" w:hAnsi="Times New Roman" w:cs="Times New Roman"/>
          <w:b/>
          <w:sz w:val="24"/>
          <w:szCs w:val="24"/>
        </w:rPr>
      </w:pPr>
      <w:r w:rsidRPr="00827D4E">
        <w:rPr>
          <w:rFonts w:ascii="Times New Roman" w:hAnsi="Times New Roman" w:cs="Times New Roman"/>
          <w:b/>
          <w:sz w:val="24"/>
          <w:szCs w:val="24"/>
        </w:rPr>
        <w:t xml:space="preserve">Supplemental </w:t>
      </w:r>
      <w:r>
        <w:rPr>
          <w:rFonts w:ascii="Times New Roman" w:hAnsi="Times New Roman" w:cs="Times New Roman"/>
          <w:b/>
          <w:sz w:val="24"/>
          <w:szCs w:val="24"/>
        </w:rPr>
        <w:t>Figures</w:t>
      </w:r>
    </w:p>
    <w:p w14:paraId="15AF436F" w14:textId="77777777" w:rsidR="006456E7" w:rsidRPr="00827D4E" w:rsidRDefault="006456E7" w:rsidP="00E025A9">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1D31450" wp14:editId="0D2BB1B1">
            <wp:extent cx="6399614" cy="56776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9614" cy="5677653"/>
                    </a:xfrm>
                    <a:prstGeom prst="rect">
                      <a:avLst/>
                    </a:prstGeom>
                  </pic:spPr>
                </pic:pic>
              </a:graphicData>
            </a:graphic>
          </wp:inline>
        </w:drawing>
      </w:r>
    </w:p>
    <w:p w14:paraId="03A31BDC" w14:textId="35214E61" w:rsidR="00A1529E" w:rsidRDefault="00E025A9" w:rsidP="00DB50B4">
      <w:pPr>
        <w:jc w:val="both"/>
        <w:rPr>
          <w:rFonts w:ascii="Times New Roman" w:hAnsi="Times New Roman" w:cs="Times New Roman"/>
          <w:sz w:val="24"/>
          <w:szCs w:val="24"/>
        </w:rPr>
      </w:pPr>
      <w:r w:rsidRPr="007E624F">
        <w:rPr>
          <w:rFonts w:ascii="Times New Roman" w:hAnsi="Times New Roman" w:cs="Times New Roman"/>
          <w:b/>
          <w:sz w:val="24"/>
          <w:szCs w:val="24"/>
        </w:rPr>
        <w:t>Fig</w:t>
      </w:r>
      <w:r w:rsidR="00A1529E">
        <w:rPr>
          <w:rFonts w:ascii="Times New Roman" w:hAnsi="Times New Roman" w:cs="Times New Roman"/>
          <w:b/>
          <w:sz w:val="24"/>
          <w:szCs w:val="24"/>
        </w:rPr>
        <w:t>ure</w:t>
      </w:r>
      <w:r w:rsidRPr="007E624F">
        <w:rPr>
          <w:rFonts w:ascii="Times New Roman" w:hAnsi="Times New Roman" w:cs="Times New Roman"/>
          <w:b/>
          <w:sz w:val="24"/>
          <w:szCs w:val="24"/>
        </w:rPr>
        <w:t xml:space="preserve"> S1</w:t>
      </w:r>
      <w:r w:rsidR="00097AD2">
        <w:rPr>
          <w:rFonts w:ascii="Times New Roman" w:hAnsi="Times New Roman" w:cs="Times New Roman"/>
          <w:b/>
          <w:sz w:val="24"/>
          <w:szCs w:val="24"/>
        </w:rPr>
        <w:t>: The Collapsed Haplotype Pattern (CHP) method</w:t>
      </w:r>
      <w:r w:rsidR="007E624F">
        <w:rPr>
          <w:rFonts w:ascii="Times New Roman" w:hAnsi="Times New Roman" w:cs="Times New Roman"/>
          <w:sz w:val="24"/>
          <w:szCs w:val="24"/>
        </w:rPr>
        <w:t xml:space="preserve">. </w:t>
      </w:r>
      <w:r w:rsidR="00283465">
        <w:rPr>
          <w:rFonts w:ascii="Times New Roman" w:hAnsi="Times New Roman" w:cs="Times New Roman"/>
          <w:sz w:val="24"/>
          <w:szCs w:val="24"/>
        </w:rPr>
        <w:t xml:space="preserve">This figure illustrates the creation of regional markers for a group of 6 variants in pedigree with </w:t>
      </w:r>
      <w:r w:rsidR="00481A20">
        <w:rPr>
          <w:rFonts w:ascii="Times New Roman" w:hAnsi="Times New Roman" w:cs="Times New Roman"/>
          <w:sz w:val="24"/>
          <w:szCs w:val="24"/>
        </w:rPr>
        <w:t xml:space="preserve">autosomal compound recessive disorder. </w:t>
      </w:r>
      <w:r w:rsidR="007E624F">
        <w:rPr>
          <w:rFonts w:ascii="Times New Roman" w:hAnsi="Times New Roman" w:cs="Times New Roman"/>
          <w:sz w:val="24"/>
          <w:szCs w:val="24"/>
        </w:rPr>
        <w:t xml:space="preserve">Panel A displays the use of original haplotype patterns as regional markers, a special case of the CHP method using </w:t>
      </w:r>
      <w:r w:rsidR="00047DF2">
        <w:rPr>
          <w:rFonts w:ascii="Times New Roman" w:hAnsi="Times New Roman" w:cs="Times New Roman"/>
          <w:sz w:val="24"/>
          <w:szCs w:val="24"/>
        </w:rPr>
        <w:t>bin</w:t>
      </w:r>
      <w:r w:rsidR="007E624F">
        <w:rPr>
          <w:rFonts w:ascii="Times New Roman" w:hAnsi="Times New Roman" w:cs="Times New Roman"/>
          <w:sz w:val="24"/>
          <w:szCs w:val="24"/>
        </w:rPr>
        <w:t>s</w:t>
      </w:r>
      <w:r w:rsidR="007E624F" w:rsidRPr="00E60CF2">
        <w:rPr>
          <w:rFonts w:ascii="Times New Roman" w:hAnsi="Times New Roman" w:cs="Times New Roman"/>
          <w:sz w:val="24"/>
          <w:szCs w:val="24"/>
        </w:rPr>
        <w:t xml:space="preserve"> of size 1</w:t>
      </w:r>
      <w:r w:rsidR="007E624F">
        <w:rPr>
          <w:rFonts w:ascii="Times New Roman" w:hAnsi="Times New Roman" w:cs="Times New Roman"/>
          <w:sz w:val="24"/>
          <w:szCs w:val="24"/>
        </w:rPr>
        <w:t>; panel B</w:t>
      </w:r>
      <w:r w:rsidRPr="00E60CF2">
        <w:rPr>
          <w:rFonts w:ascii="Times New Roman" w:hAnsi="Times New Roman" w:cs="Times New Roman"/>
          <w:sz w:val="24"/>
          <w:szCs w:val="24"/>
        </w:rPr>
        <w:t xml:space="preserve"> displays </w:t>
      </w:r>
      <w:r w:rsidR="007E624F">
        <w:rPr>
          <w:rFonts w:ascii="Times New Roman" w:hAnsi="Times New Roman" w:cs="Times New Roman"/>
          <w:sz w:val="24"/>
          <w:szCs w:val="24"/>
        </w:rPr>
        <w:t>the</w:t>
      </w:r>
      <w:r w:rsidRPr="00E60CF2">
        <w:rPr>
          <w:rFonts w:ascii="Times New Roman" w:hAnsi="Times New Roman" w:cs="Times New Roman"/>
          <w:sz w:val="24"/>
          <w:szCs w:val="24"/>
        </w:rPr>
        <w:t xml:space="preserve"> </w:t>
      </w:r>
      <w:r w:rsidRPr="00E60CF2">
        <w:rPr>
          <w:rFonts w:ascii="Times New Roman" w:hAnsi="Times New Roman" w:cs="Times New Roman"/>
          <w:i/>
          <w:sz w:val="24"/>
          <w:szCs w:val="24"/>
        </w:rPr>
        <w:t>complete collapsing</w:t>
      </w:r>
      <w:r w:rsidRPr="00E60CF2">
        <w:rPr>
          <w:rFonts w:ascii="Times New Roman" w:hAnsi="Times New Roman" w:cs="Times New Roman"/>
          <w:sz w:val="24"/>
          <w:szCs w:val="24"/>
        </w:rPr>
        <w:t xml:space="preserve"> theme with </w:t>
      </w:r>
      <w:r w:rsidR="00047DF2">
        <w:rPr>
          <w:rFonts w:ascii="Times New Roman" w:hAnsi="Times New Roman" w:cs="Times New Roman"/>
          <w:sz w:val="24"/>
          <w:szCs w:val="24"/>
        </w:rPr>
        <w:t>bin</w:t>
      </w:r>
      <w:r w:rsidRPr="00E60CF2">
        <w:rPr>
          <w:rFonts w:ascii="Times New Roman" w:hAnsi="Times New Roman" w:cs="Times New Roman"/>
          <w:sz w:val="24"/>
          <w:szCs w:val="24"/>
        </w:rPr>
        <w:t xml:space="preserve"> size equaling t</w:t>
      </w:r>
      <w:r w:rsidR="007E624F">
        <w:rPr>
          <w:rFonts w:ascii="Times New Roman" w:hAnsi="Times New Roman" w:cs="Times New Roman"/>
          <w:sz w:val="24"/>
          <w:szCs w:val="24"/>
        </w:rPr>
        <w:t>he length of the region; panel C</w:t>
      </w:r>
      <w:r w:rsidRPr="00E60CF2">
        <w:rPr>
          <w:rFonts w:ascii="Times New Roman" w:hAnsi="Times New Roman" w:cs="Times New Roman"/>
          <w:sz w:val="24"/>
          <w:szCs w:val="24"/>
        </w:rPr>
        <w:t xml:space="preserve"> displays a collaps</w:t>
      </w:r>
      <w:r w:rsidR="007E624F">
        <w:rPr>
          <w:rFonts w:ascii="Times New Roman" w:hAnsi="Times New Roman" w:cs="Times New Roman"/>
          <w:sz w:val="24"/>
          <w:szCs w:val="24"/>
        </w:rPr>
        <w:t xml:space="preserve">ing theme with </w:t>
      </w:r>
      <w:r w:rsidR="00047DF2">
        <w:rPr>
          <w:rFonts w:ascii="Times New Roman" w:hAnsi="Times New Roman" w:cs="Times New Roman"/>
          <w:sz w:val="24"/>
          <w:szCs w:val="24"/>
        </w:rPr>
        <w:t>bin</w:t>
      </w:r>
      <w:r w:rsidR="007E624F">
        <w:rPr>
          <w:rFonts w:ascii="Times New Roman" w:hAnsi="Times New Roman" w:cs="Times New Roman"/>
          <w:sz w:val="24"/>
          <w:szCs w:val="24"/>
        </w:rPr>
        <w:t>s of size 3</w:t>
      </w:r>
      <w:r w:rsidRPr="00E60CF2">
        <w:rPr>
          <w:rFonts w:ascii="Times New Roman" w:hAnsi="Times New Roman" w:cs="Times New Roman"/>
          <w:sz w:val="24"/>
          <w:szCs w:val="24"/>
        </w:rPr>
        <w:t xml:space="preserve"> and </w:t>
      </w:r>
      <w:r w:rsidR="007E624F">
        <w:rPr>
          <w:rFonts w:ascii="Times New Roman" w:hAnsi="Times New Roman" w:cs="Times New Roman"/>
          <w:sz w:val="24"/>
          <w:szCs w:val="24"/>
        </w:rPr>
        <w:t xml:space="preserve">panel D displays the </w:t>
      </w:r>
      <w:r w:rsidR="007E624F">
        <w:rPr>
          <w:rFonts w:ascii="Times New Roman" w:hAnsi="Times New Roman" w:cs="Times New Roman"/>
          <w:i/>
          <w:sz w:val="24"/>
          <w:szCs w:val="24"/>
        </w:rPr>
        <w:t xml:space="preserve">LD based collapsing </w:t>
      </w:r>
      <w:r w:rsidR="007E624F">
        <w:rPr>
          <w:rFonts w:ascii="Times New Roman" w:hAnsi="Times New Roman" w:cs="Times New Roman"/>
          <w:sz w:val="24"/>
          <w:szCs w:val="24"/>
        </w:rPr>
        <w:t>theme assuming the 2</w:t>
      </w:r>
      <w:r w:rsidR="007E624F" w:rsidRPr="007E624F">
        <w:rPr>
          <w:rFonts w:ascii="Times New Roman" w:hAnsi="Times New Roman" w:cs="Times New Roman"/>
          <w:sz w:val="24"/>
          <w:szCs w:val="24"/>
          <w:vertAlign w:val="superscript"/>
        </w:rPr>
        <w:t>nd</w:t>
      </w:r>
      <w:r w:rsidR="007E624F">
        <w:rPr>
          <w:rFonts w:ascii="Times New Roman" w:hAnsi="Times New Roman" w:cs="Times New Roman"/>
          <w:sz w:val="24"/>
          <w:szCs w:val="24"/>
        </w:rPr>
        <w:t xml:space="preserve"> to 6</w:t>
      </w:r>
      <w:r w:rsidR="007E624F" w:rsidRPr="007E624F">
        <w:rPr>
          <w:rFonts w:ascii="Times New Roman" w:hAnsi="Times New Roman" w:cs="Times New Roman"/>
          <w:sz w:val="24"/>
          <w:szCs w:val="24"/>
          <w:vertAlign w:val="superscript"/>
        </w:rPr>
        <w:t>th</w:t>
      </w:r>
      <w:r w:rsidR="007E624F">
        <w:rPr>
          <w:rFonts w:ascii="Times New Roman" w:hAnsi="Times New Roman" w:cs="Times New Roman"/>
          <w:sz w:val="24"/>
          <w:szCs w:val="24"/>
        </w:rPr>
        <w:t xml:space="preserve"> variant loci are in LD with each other.</w:t>
      </w:r>
      <w:r w:rsidR="00360363">
        <w:rPr>
          <w:rFonts w:ascii="Times New Roman" w:hAnsi="Times New Roman" w:cs="Times New Roman"/>
          <w:sz w:val="24"/>
          <w:szCs w:val="24"/>
        </w:rPr>
        <w:t xml:space="preserve"> </w:t>
      </w:r>
      <w:del w:id="17" w:author="Gao Wang" w:date="2014-05-03T22:26:00Z">
        <w:r w:rsidR="000825C8" w:rsidDel="009B55B0">
          <w:rPr>
            <w:rFonts w:ascii="Times New Roman" w:hAnsi="Times New Roman" w:cs="Times New Roman"/>
            <w:sz w:val="24"/>
            <w:szCs w:val="24"/>
          </w:rPr>
          <w:delText xml:space="preserve">Despite the use of different collapsing themes and the resulting regional marker coding, LOD scores </w:delText>
        </w:r>
        <w:r w:rsidR="00C01C17" w:rsidDel="009B55B0">
          <w:rPr>
            <w:rFonts w:ascii="Times New Roman" w:hAnsi="Times New Roman" w:cs="Times New Roman"/>
            <w:sz w:val="24"/>
            <w:szCs w:val="24"/>
          </w:rPr>
          <w:delText xml:space="preserve">of two-point linkage analysis </w:delText>
        </w:r>
        <w:r w:rsidR="000825C8" w:rsidDel="009B55B0">
          <w:rPr>
            <w:rFonts w:ascii="Times New Roman" w:hAnsi="Times New Roman" w:cs="Times New Roman"/>
            <w:sz w:val="24"/>
            <w:szCs w:val="24"/>
          </w:rPr>
          <w:delText>for all panels are the same (LOD</w:delText>
        </w:r>
        <w:r w:rsidR="00C01C17" w:rsidDel="009B55B0">
          <w:rPr>
            <w:rFonts w:ascii="Times New Roman" w:hAnsi="Times New Roman" w:cs="Times New Roman"/>
            <w:sz w:val="24"/>
            <w:szCs w:val="24"/>
          </w:rPr>
          <w:delText xml:space="preserve"> </w:delText>
        </w:r>
        <w:r w:rsidR="000825C8" w:rsidDel="009B55B0">
          <w:rPr>
            <w:rFonts w:ascii="Times New Roman" w:hAnsi="Times New Roman" w:cs="Times New Roman"/>
            <w:sz w:val="24"/>
            <w:szCs w:val="24"/>
          </w:rPr>
          <w:delText>=</w:delText>
        </w:r>
        <w:r w:rsidR="00C01C17" w:rsidDel="009B55B0">
          <w:rPr>
            <w:rFonts w:ascii="Times New Roman" w:hAnsi="Times New Roman" w:cs="Times New Roman"/>
            <w:sz w:val="24"/>
            <w:szCs w:val="24"/>
          </w:rPr>
          <w:delText xml:space="preserve"> </w:delText>
        </w:r>
        <w:r w:rsidR="00E51296" w:rsidDel="009B55B0">
          <w:rPr>
            <w:rFonts w:ascii="Times New Roman" w:hAnsi="Times New Roman" w:cs="Times New Roman"/>
            <w:sz w:val="24"/>
            <w:szCs w:val="24"/>
          </w:rPr>
          <w:delText>0.903</w:delText>
        </w:r>
        <w:r w:rsidR="000825C8" w:rsidDel="009B55B0">
          <w:rPr>
            <w:rFonts w:ascii="Times New Roman" w:hAnsi="Times New Roman" w:cs="Times New Roman"/>
            <w:sz w:val="24"/>
            <w:szCs w:val="24"/>
          </w:rPr>
          <w:delText xml:space="preserve">) and is greater than the maximum </w:delText>
        </w:r>
        <w:r w:rsidR="00C01C17" w:rsidDel="009B55B0">
          <w:rPr>
            <w:rFonts w:ascii="Times New Roman" w:hAnsi="Times New Roman" w:cs="Times New Roman"/>
            <w:sz w:val="24"/>
            <w:szCs w:val="24"/>
          </w:rPr>
          <w:delText xml:space="preserve">of the six </w:delText>
        </w:r>
        <w:r w:rsidR="000825C8" w:rsidDel="009B55B0">
          <w:rPr>
            <w:rFonts w:ascii="Times New Roman" w:hAnsi="Times New Roman" w:cs="Times New Roman"/>
            <w:sz w:val="24"/>
            <w:szCs w:val="24"/>
          </w:rPr>
          <w:delText>LOD score</w:delText>
        </w:r>
        <w:r w:rsidR="00C01C17" w:rsidDel="009B55B0">
          <w:rPr>
            <w:rFonts w:ascii="Times New Roman" w:hAnsi="Times New Roman" w:cs="Times New Roman"/>
            <w:sz w:val="24"/>
            <w:szCs w:val="24"/>
          </w:rPr>
          <w:delText xml:space="preserve">s when analyzing each locus </w:delText>
        </w:r>
        <w:commentRangeStart w:id="18"/>
        <w:commentRangeStart w:id="19"/>
        <w:r w:rsidR="00C01C17" w:rsidDel="009B55B0">
          <w:rPr>
            <w:rFonts w:ascii="Times New Roman" w:hAnsi="Times New Roman" w:cs="Times New Roman"/>
            <w:sz w:val="24"/>
            <w:szCs w:val="24"/>
          </w:rPr>
          <w:delText>separately</w:delText>
        </w:r>
        <w:commentRangeEnd w:id="18"/>
        <w:r w:rsidR="0019323D" w:rsidDel="009B55B0">
          <w:rPr>
            <w:rStyle w:val="CommentReference"/>
          </w:rPr>
          <w:commentReference w:id="18"/>
        </w:r>
        <w:r w:rsidR="00C01C17" w:rsidDel="009B55B0">
          <w:rPr>
            <w:rFonts w:ascii="Times New Roman" w:hAnsi="Times New Roman" w:cs="Times New Roman"/>
            <w:sz w:val="24"/>
            <w:szCs w:val="24"/>
          </w:rPr>
          <w:delText xml:space="preserve"> </w:delText>
        </w:r>
      </w:del>
      <w:commentRangeEnd w:id="19"/>
      <w:r w:rsidR="009B55B0">
        <w:rPr>
          <w:rStyle w:val="CommentReference"/>
        </w:rPr>
        <w:commentReference w:id="19"/>
      </w:r>
      <w:del w:id="20" w:author="Gao Wang" w:date="2014-05-03T22:26:00Z">
        <w:r w:rsidR="00C01C17" w:rsidDel="009B55B0">
          <w:rPr>
            <w:rFonts w:ascii="Times New Roman" w:hAnsi="Times New Roman" w:cs="Times New Roman"/>
            <w:sz w:val="24"/>
            <w:szCs w:val="24"/>
          </w:rPr>
          <w:delText xml:space="preserve">(max. LOD = </w:delText>
        </w:r>
        <w:r w:rsidR="00E51296" w:rsidDel="009B55B0">
          <w:rPr>
            <w:rFonts w:ascii="Times New Roman" w:hAnsi="Times New Roman" w:cs="Times New Roman"/>
            <w:sz w:val="24"/>
            <w:szCs w:val="24"/>
          </w:rPr>
          <w:delText>0.301</w:delText>
        </w:r>
        <w:r w:rsidR="00360363" w:rsidDel="009B55B0">
          <w:rPr>
            <w:rFonts w:ascii="Times New Roman" w:hAnsi="Times New Roman" w:cs="Times New Roman"/>
            <w:sz w:val="24"/>
            <w:szCs w:val="24"/>
          </w:rPr>
          <w:delText>)</w:delText>
        </w:r>
        <w:r w:rsidR="006B2848" w:rsidDel="009B55B0">
          <w:rPr>
            <w:rFonts w:ascii="Times New Roman" w:hAnsi="Times New Roman" w:cs="Times New Roman"/>
            <w:sz w:val="24"/>
            <w:szCs w:val="24"/>
          </w:rPr>
          <w:delText>.</w:delText>
        </w:r>
      </w:del>
    </w:p>
    <w:p w14:paraId="4F1270A4" w14:textId="5B59BF5D" w:rsidR="007947BA" w:rsidRDefault="00A1529E" w:rsidP="00975566">
      <w:pPr>
        <w:jc w:val="center"/>
        <w:rPr>
          <w:rFonts w:ascii="Times New Roman" w:hAnsi="Times New Roman" w:cs="Times New Roman"/>
          <w:sz w:val="24"/>
          <w:szCs w:val="24"/>
        </w:rPr>
      </w:pPr>
      <w:r>
        <w:rPr>
          <w:rFonts w:ascii="Times New Roman" w:hAnsi="Times New Roman" w:cs="Times New Roman"/>
          <w:sz w:val="24"/>
          <w:szCs w:val="24"/>
        </w:rPr>
        <w:br w:type="page"/>
      </w:r>
      <w:r w:rsidR="007947BA">
        <w:rPr>
          <w:rFonts w:ascii="Times New Roman" w:hAnsi="Times New Roman" w:cs="Times New Roman"/>
          <w:noProof/>
          <w:sz w:val="24"/>
          <w:szCs w:val="24"/>
        </w:rPr>
        <w:lastRenderedPageBreak/>
        <w:drawing>
          <wp:inline distT="0" distB="0" distL="0" distR="0" wp14:anchorId="62D94206" wp14:editId="4C66B397">
            <wp:extent cx="5888929" cy="640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essi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8929" cy="6400800"/>
                    </a:xfrm>
                    <a:prstGeom prst="rect">
                      <a:avLst/>
                    </a:prstGeom>
                  </pic:spPr>
                </pic:pic>
              </a:graphicData>
            </a:graphic>
          </wp:inline>
        </w:drawing>
      </w:r>
    </w:p>
    <w:p w14:paraId="2E841BA2" w14:textId="5B1A8DBD" w:rsidR="00C61FDA" w:rsidRDefault="00CC3E8E" w:rsidP="00C61FDA">
      <w:pPr>
        <w:rPr>
          <w:rFonts w:ascii="Times New Roman" w:hAnsi="Times New Roman" w:cs="Times New Roman"/>
          <w:sz w:val="24"/>
          <w:szCs w:val="24"/>
        </w:rPr>
      </w:pPr>
      <w:r w:rsidRPr="007E624F">
        <w:rPr>
          <w:rFonts w:ascii="Times New Roman" w:hAnsi="Times New Roman" w:cs="Times New Roman"/>
          <w:b/>
          <w:sz w:val="24"/>
          <w:szCs w:val="24"/>
        </w:rPr>
        <w:t>Fig</w:t>
      </w:r>
      <w:r>
        <w:rPr>
          <w:rFonts w:ascii="Times New Roman" w:hAnsi="Times New Roman" w:cs="Times New Roman"/>
          <w:b/>
          <w:sz w:val="24"/>
          <w:szCs w:val="24"/>
        </w:rPr>
        <w:t>ure</w:t>
      </w:r>
      <w:r w:rsidRPr="007E624F">
        <w:rPr>
          <w:rFonts w:ascii="Times New Roman" w:hAnsi="Times New Roman" w:cs="Times New Roman"/>
          <w:b/>
          <w:sz w:val="24"/>
          <w:szCs w:val="24"/>
        </w:rPr>
        <w:t xml:space="preserve"> S</w:t>
      </w:r>
      <w:r w:rsidR="000024AD">
        <w:rPr>
          <w:rFonts w:ascii="Times New Roman" w:hAnsi="Times New Roman" w:cs="Times New Roman"/>
          <w:b/>
          <w:sz w:val="24"/>
          <w:szCs w:val="24"/>
        </w:rPr>
        <w:t>2</w:t>
      </w:r>
      <w:r>
        <w:rPr>
          <w:rFonts w:ascii="Times New Roman" w:hAnsi="Times New Roman" w:cs="Times New Roman"/>
          <w:b/>
          <w:sz w:val="24"/>
          <w:szCs w:val="24"/>
        </w:rPr>
        <w:t>: Powe</w:t>
      </w:r>
      <w:r w:rsidRPr="00485335">
        <w:rPr>
          <w:rFonts w:ascii="Times New Roman" w:hAnsi="Times New Roman" w:cs="Times New Roman"/>
          <w:b/>
          <w:sz w:val="24"/>
          <w:szCs w:val="24"/>
        </w:rPr>
        <w:t xml:space="preserve">r comparisons </w:t>
      </w:r>
      <w:r w:rsidR="00194DE5">
        <w:rPr>
          <w:rFonts w:ascii="Times New Roman" w:hAnsi="Times New Roman" w:cs="Times New Roman"/>
          <w:b/>
          <w:sz w:val="24"/>
          <w:szCs w:val="24"/>
        </w:rPr>
        <w:t xml:space="preserve">for LOD </w:t>
      </w:r>
      <w:r w:rsidR="00A22D3C">
        <w:rPr>
          <w:rFonts w:ascii="Times New Roman" w:hAnsi="Times New Roman" w:cs="Times New Roman"/>
          <w:b/>
          <w:sz w:val="24"/>
          <w:szCs w:val="24"/>
        </w:rPr>
        <w:t xml:space="preserve">and HLOD </w:t>
      </w:r>
      <w:r w:rsidR="00194DE5">
        <w:rPr>
          <w:rFonts w:ascii="Times New Roman" w:hAnsi="Times New Roman" w:cs="Times New Roman"/>
          <w:b/>
          <w:sz w:val="24"/>
          <w:szCs w:val="24"/>
        </w:rPr>
        <w:t>statistic</w:t>
      </w:r>
      <w:r w:rsidR="00A22D3C">
        <w:rPr>
          <w:rFonts w:ascii="Times New Roman" w:hAnsi="Times New Roman" w:cs="Times New Roman"/>
          <w:b/>
          <w:sz w:val="24"/>
          <w:szCs w:val="24"/>
        </w:rPr>
        <w:t>s</w:t>
      </w:r>
      <w:r w:rsidR="00194DE5">
        <w:rPr>
          <w:rFonts w:ascii="Times New Roman" w:hAnsi="Times New Roman" w:cs="Times New Roman"/>
          <w:b/>
          <w:sz w:val="24"/>
          <w:szCs w:val="24"/>
        </w:rPr>
        <w:t xml:space="preserve"> </w:t>
      </w:r>
      <w:r w:rsidR="00F048FF">
        <w:rPr>
          <w:rFonts w:ascii="Times New Roman" w:hAnsi="Times New Roman" w:cs="Times New Roman"/>
          <w:b/>
          <w:sz w:val="24"/>
          <w:szCs w:val="24"/>
        </w:rPr>
        <w:t xml:space="preserve">under recessive model. </w:t>
      </w:r>
      <w:r w:rsidR="00F048FF" w:rsidRPr="00F048FF">
        <w:rPr>
          <w:rFonts w:ascii="Times New Roman" w:hAnsi="Times New Roman" w:cs="Times New Roman"/>
          <w:sz w:val="24"/>
          <w:szCs w:val="24"/>
        </w:rPr>
        <w:t xml:space="preserve">This </w:t>
      </w:r>
      <w:r w:rsidR="00F048FF">
        <w:rPr>
          <w:rFonts w:ascii="Times New Roman" w:hAnsi="Times New Roman" w:cs="Times New Roman"/>
          <w:sz w:val="24"/>
          <w:szCs w:val="24"/>
        </w:rPr>
        <w:t>figure shows the power for</w:t>
      </w:r>
      <w:r w:rsidRPr="00F048FF">
        <w:rPr>
          <w:rFonts w:ascii="Times New Roman" w:hAnsi="Times New Roman" w:cs="Times New Roman"/>
          <w:sz w:val="24"/>
          <w:szCs w:val="24"/>
        </w:rPr>
        <w:t xml:space="preserve"> collapsed haplotype pattern markers (CHP) </w:t>
      </w:r>
      <w:r w:rsidR="00805B33" w:rsidRPr="00F048FF">
        <w:rPr>
          <w:rFonts w:ascii="Times New Roman" w:hAnsi="Times New Roman" w:cs="Times New Roman"/>
          <w:sz w:val="24"/>
          <w:szCs w:val="24"/>
        </w:rPr>
        <w:t>vs.</w:t>
      </w:r>
      <w:r w:rsidRPr="00F048FF">
        <w:rPr>
          <w:rFonts w:ascii="Times New Roman" w:hAnsi="Times New Roman" w:cs="Times New Roman"/>
          <w:sz w:val="24"/>
          <w:szCs w:val="24"/>
        </w:rPr>
        <w:t xml:space="preserve"> single variant (S</w:t>
      </w:r>
      <w:r w:rsidR="00925DEB" w:rsidRPr="00F048FF">
        <w:rPr>
          <w:rFonts w:ascii="Times New Roman" w:hAnsi="Times New Roman" w:cs="Times New Roman"/>
          <w:sz w:val="24"/>
          <w:szCs w:val="24"/>
        </w:rPr>
        <w:t>N</w:t>
      </w:r>
      <w:r w:rsidRPr="00F048FF">
        <w:rPr>
          <w:rFonts w:ascii="Times New Roman" w:hAnsi="Times New Roman" w:cs="Times New Roman"/>
          <w:sz w:val="24"/>
          <w:szCs w:val="24"/>
        </w:rPr>
        <w:t>V)</w:t>
      </w:r>
      <w:r w:rsidR="00485335" w:rsidRPr="00F048FF">
        <w:rPr>
          <w:rFonts w:ascii="Times New Roman" w:hAnsi="Times New Roman" w:cs="Times New Roman"/>
          <w:sz w:val="24"/>
          <w:szCs w:val="24"/>
        </w:rPr>
        <w:t xml:space="preserve"> </w:t>
      </w:r>
      <w:r w:rsidR="00925DEB" w:rsidRPr="00F048FF">
        <w:rPr>
          <w:rFonts w:ascii="Times New Roman" w:hAnsi="Times New Roman" w:cs="Times New Roman"/>
          <w:sz w:val="24"/>
          <w:szCs w:val="24"/>
        </w:rPr>
        <w:t xml:space="preserve">analysis </w:t>
      </w:r>
      <w:r w:rsidR="00485335" w:rsidRPr="00F048FF">
        <w:rPr>
          <w:rFonts w:ascii="Times New Roman" w:hAnsi="Times New Roman" w:cs="Times New Roman"/>
          <w:sz w:val="24"/>
          <w:szCs w:val="24"/>
        </w:rPr>
        <w:t>under recessive model</w:t>
      </w:r>
      <w:r w:rsidR="00D60B0D" w:rsidRPr="00F048FF">
        <w:rPr>
          <w:rFonts w:ascii="Times New Roman" w:hAnsi="Times New Roman" w:cs="Times New Roman"/>
          <w:sz w:val="24"/>
          <w:szCs w:val="24"/>
        </w:rPr>
        <w:t xml:space="preserve"> in the presence of inter-family allelic heterogeneity</w:t>
      </w:r>
      <w:r w:rsidRPr="00F048FF">
        <w:rPr>
          <w:rFonts w:ascii="Times New Roman" w:hAnsi="Times New Roman" w:cs="Times New Roman"/>
          <w:sz w:val="24"/>
          <w:szCs w:val="24"/>
        </w:rPr>
        <w:t>.</w:t>
      </w:r>
      <w:r w:rsidR="00104228" w:rsidRPr="00F048FF">
        <w:rPr>
          <w:rFonts w:ascii="Times New Roman" w:hAnsi="Times New Roman" w:cs="Times New Roman"/>
          <w:sz w:val="24"/>
          <w:szCs w:val="24"/>
        </w:rPr>
        <w:t xml:space="preserve"> </w:t>
      </w:r>
      <w:r w:rsidR="007B6C53" w:rsidRPr="00F048FF">
        <w:rPr>
          <w:rFonts w:ascii="Times New Roman" w:hAnsi="Times New Roman" w:cs="Times New Roman"/>
          <w:sz w:val="24"/>
          <w:szCs w:val="24"/>
        </w:rPr>
        <w:t xml:space="preserve">X-axis is </w:t>
      </w:r>
      <w:r w:rsidR="00F65149">
        <w:rPr>
          <w:rFonts w:ascii="Times New Roman" w:hAnsi="Times New Roman" w:cs="Times New Roman"/>
          <w:sz w:val="24"/>
          <w:szCs w:val="24"/>
        </w:rPr>
        <w:t>number of families</w:t>
      </w:r>
      <w:r w:rsidR="002E4EC8">
        <w:rPr>
          <w:rFonts w:ascii="Times New Roman" w:hAnsi="Times New Roman" w:cs="Times New Roman"/>
          <w:sz w:val="24"/>
          <w:szCs w:val="24"/>
        </w:rPr>
        <w:t xml:space="preserve">, Y-axis is proportion of locus heterogeneity, </w:t>
      </w:r>
      <w:r w:rsidR="006733D2">
        <w:rPr>
          <w:rFonts w:ascii="Times New Roman" w:hAnsi="Times New Roman" w:cs="Times New Roman"/>
          <w:sz w:val="24"/>
          <w:szCs w:val="24"/>
        </w:rPr>
        <w:t>i.e.</w:t>
      </w:r>
      <w:r w:rsidR="002E4EC8">
        <w:rPr>
          <w:rFonts w:ascii="Times New Roman" w:hAnsi="Times New Roman" w:cs="Times New Roman"/>
          <w:sz w:val="24"/>
          <w:szCs w:val="24"/>
        </w:rPr>
        <w:t xml:space="preserve"> the proportion of families w</w:t>
      </w:r>
      <w:r w:rsidR="00BA1D73">
        <w:rPr>
          <w:rFonts w:ascii="Times New Roman" w:hAnsi="Times New Roman" w:cs="Times New Roman"/>
          <w:sz w:val="24"/>
          <w:szCs w:val="24"/>
        </w:rPr>
        <w:t xml:space="preserve">ith </w:t>
      </w:r>
      <w:r w:rsidR="0096444F" w:rsidRPr="00F00F79">
        <w:rPr>
          <w:rFonts w:ascii="Times New Roman" w:hAnsi="Times New Roman" w:cs="Times New Roman"/>
          <w:sz w:val="24"/>
          <w:szCs w:val="24"/>
        </w:rPr>
        <w:t xml:space="preserve">non-syndromic hearing </w:t>
      </w:r>
      <w:r w:rsidR="0096444F">
        <w:rPr>
          <w:rFonts w:ascii="Times New Roman" w:hAnsi="Times New Roman" w:cs="Times New Roman"/>
          <w:sz w:val="24"/>
          <w:szCs w:val="24"/>
        </w:rPr>
        <w:t xml:space="preserve">impairment (NSHI) </w:t>
      </w:r>
      <w:r w:rsidR="00BA1D73">
        <w:rPr>
          <w:rFonts w:ascii="Times New Roman" w:hAnsi="Times New Roman" w:cs="Times New Roman"/>
          <w:sz w:val="24"/>
          <w:szCs w:val="24"/>
        </w:rPr>
        <w:t xml:space="preserve">caused by </w:t>
      </w:r>
      <w:r w:rsidR="002E4EC8">
        <w:rPr>
          <w:rFonts w:ascii="Times New Roman" w:hAnsi="Times New Roman" w:cs="Times New Roman"/>
          <w:sz w:val="24"/>
          <w:szCs w:val="24"/>
        </w:rPr>
        <w:t>detrimental mutations on the gene under investigation.</w:t>
      </w:r>
      <w:r w:rsidR="00805B33">
        <w:rPr>
          <w:rFonts w:ascii="Times New Roman" w:hAnsi="Times New Roman" w:cs="Times New Roman"/>
          <w:sz w:val="24"/>
          <w:szCs w:val="24"/>
        </w:rPr>
        <w:t xml:space="preserve"> </w:t>
      </w:r>
      <w:r w:rsidR="0096444F">
        <w:rPr>
          <w:rFonts w:ascii="Times New Roman" w:hAnsi="Times New Roman" w:cs="Times New Roman"/>
          <w:sz w:val="24"/>
          <w:szCs w:val="24"/>
        </w:rPr>
        <w:t xml:space="preserve">Contour curves on the graphs are power estimates, dark orange lines for </w:t>
      </w:r>
      <w:r w:rsidR="00CC477C">
        <w:rPr>
          <w:rFonts w:ascii="Times New Roman" w:hAnsi="Times New Roman" w:cs="Times New Roman"/>
          <w:sz w:val="24"/>
          <w:szCs w:val="24"/>
        </w:rPr>
        <w:t>CHP and light blue lines for S</w:t>
      </w:r>
      <w:r w:rsidR="00D67A49">
        <w:rPr>
          <w:rFonts w:ascii="Times New Roman" w:hAnsi="Times New Roman" w:cs="Times New Roman"/>
          <w:sz w:val="24"/>
          <w:szCs w:val="24"/>
        </w:rPr>
        <w:t>N</w:t>
      </w:r>
      <w:r w:rsidR="00CC477C">
        <w:rPr>
          <w:rFonts w:ascii="Times New Roman" w:hAnsi="Times New Roman" w:cs="Times New Roman"/>
          <w:sz w:val="24"/>
          <w:szCs w:val="24"/>
        </w:rPr>
        <w:t>V</w:t>
      </w:r>
      <w:r w:rsidR="0096444F">
        <w:rPr>
          <w:rFonts w:ascii="Times New Roman" w:hAnsi="Times New Roman" w:cs="Times New Roman"/>
          <w:sz w:val="24"/>
          <w:szCs w:val="24"/>
        </w:rPr>
        <w:t xml:space="preserve">. </w:t>
      </w:r>
      <w:r w:rsidR="000D123E">
        <w:rPr>
          <w:rFonts w:ascii="Times New Roman" w:hAnsi="Times New Roman" w:cs="Times New Roman"/>
          <w:sz w:val="24"/>
          <w:szCs w:val="24"/>
        </w:rPr>
        <w:t xml:space="preserve">Panel A displays </w:t>
      </w:r>
      <w:r w:rsidR="006C4D23">
        <w:rPr>
          <w:rFonts w:ascii="Times New Roman" w:hAnsi="Times New Roman" w:cs="Times New Roman"/>
          <w:sz w:val="24"/>
          <w:szCs w:val="24"/>
        </w:rPr>
        <w:t xml:space="preserve">the </w:t>
      </w:r>
      <w:r w:rsidR="009A0F73">
        <w:rPr>
          <w:rFonts w:ascii="Times New Roman" w:hAnsi="Times New Roman" w:cs="Times New Roman"/>
          <w:sz w:val="24"/>
          <w:szCs w:val="24"/>
        </w:rPr>
        <w:t xml:space="preserve">power for </w:t>
      </w:r>
      <w:r w:rsidR="000C6FBA">
        <w:rPr>
          <w:rFonts w:ascii="Times New Roman" w:hAnsi="Times New Roman" w:cs="Times New Roman"/>
          <w:sz w:val="24"/>
          <w:szCs w:val="24"/>
        </w:rPr>
        <w:t xml:space="preserve">the </w:t>
      </w:r>
      <w:r w:rsidR="006C4D23">
        <w:rPr>
          <w:rFonts w:ascii="Times New Roman" w:hAnsi="Times New Roman" w:cs="Times New Roman"/>
          <w:sz w:val="24"/>
          <w:szCs w:val="24"/>
        </w:rPr>
        <w:t>LOD statistic</w:t>
      </w:r>
      <w:r w:rsidR="001D0E22">
        <w:rPr>
          <w:rFonts w:ascii="Times New Roman" w:hAnsi="Times New Roman" w:cs="Times New Roman"/>
          <w:sz w:val="24"/>
          <w:szCs w:val="24"/>
        </w:rPr>
        <w:t xml:space="preserve">; panel B displays the power for </w:t>
      </w:r>
      <w:r w:rsidR="000C6FBA">
        <w:rPr>
          <w:rFonts w:ascii="Times New Roman" w:hAnsi="Times New Roman" w:cs="Times New Roman"/>
          <w:sz w:val="24"/>
          <w:szCs w:val="24"/>
        </w:rPr>
        <w:t xml:space="preserve">the </w:t>
      </w:r>
      <w:r w:rsidR="001D0E22">
        <w:rPr>
          <w:rFonts w:ascii="Times New Roman" w:hAnsi="Times New Roman" w:cs="Times New Roman"/>
          <w:sz w:val="24"/>
          <w:szCs w:val="24"/>
        </w:rPr>
        <w:t xml:space="preserve">HLOD statistic. </w:t>
      </w:r>
      <w:r w:rsidR="002150F1">
        <w:rPr>
          <w:rFonts w:ascii="Times New Roman" w:hAnsi="Times New Roman" w:cs="Times New Roman"/>
          <w:sz w:val="24"/>
          <w:szCs w:val="24"/>
        </w:rPr>
        <w:t xml:space="preserve">CHP method is more powerful for both statistics, but the absolute power of HLOD is not greater than LOD. </w:t>
      </w:r>
      <w:commentRangeStart w:id="21"/>
      <w:r w:rsidR="002150F1">
        <w:rPr>
          <w:rFonts w:ascii="Times New Roman" w:hAnsi="Times New Roman" w:cs="Times New Roman"/>
          <w:sz w:val="24"/>
          <w:szCs w:val="24"/>
        </w:rPr>
        <w:lastRenderedPageBreak/>
        <w:t xml:space="preserve">This </w:t>
      </w:r>
      <w:commentRangeEnd w:id="21"/>
      <w:r w:rsidR="00293AE7">
        <w:rPr>
          <w:rStyle w:val="CommentReference"/>
        </w:rPr>
        <w:commentReference w:id="21"/>
      </w:r>
      <w:r w:rsidR="002150F1">
        <w:rPr>
          <w:rFonts w:ascii="Times New Roman" w:hAnsi="Times New Roman" w:cs="Times New Roman"/>
          <w:sz w:val="24"/>
          <w:szCs w:val="24"/>
        </w:rPr>
        <w:t xml:space="preserve">is because </w:t>
      </w:r>
      <w:r w:rsidR="00FB77C4">
        <w:rPr>
          <w:rFonts w:ascii="Times New Roman" w:hAnsi="Times New Roman" w:cs="Times New Roman"/>
          <w:sz w:val="24"/>
          <w:szCs w:val="24"/>
        </w:rPr>
        <w:t>for most families the non-causal gene often has no variant at all for HLOD calculation, due to the very low frequencies of the genes under investigation</w:t>
      </w:r>
      <w:r w:rsidR="00076D7D">
        <w:rPr>
          <w:rFonts w:ascii="Times New Roman" w:hAnsi="Times New Roman" w:cs="Times New Roman"/>
          <w:sz w:val="24"/>
          <w:szCs w:val="24"/>
        </w:rPr>
        <w:t xml:space="preserve"> (Table S1)</w:t>
      </w:r>
      <w:r w:rsidR="00FB77C4">
        <w:rPr>
          <w:rFonts w:ascii="Times New Roman" w:hAnsi="Times New Roman" w:cs="Times New Roman"/>
          <w:sz w:val="24"/>
          <w:szCs w:val="24"/>
        </w:rPr>
        <w:t xml:space="preserve">.  </w:t>
      </w:r>
    </w:p>
    <w:p w14:paraId="1D24DBD6" w14:textId="77777777" w:rsidR="00C61FDA" w:rsidRDefault="00C61FDA" w:rsidP="00C61FDA">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1FF5CED3" wp14:editId="212375F6">
            <wp:extent cx="5888929"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mina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8929" cy="6400800"/>
                    </a:xfrm>
                    <a:prstGeom prst="rect">
                      <a:avLst/>
                    </a:prstGeom>
                  </pic:spPr>
                </pic:pic>
              </a:graphicData>
            </a:graphic>
          </wp:inline>
        </w:drawing>
      </w:r>
    </w:p>
    <w:p w14:paraId="5918A4EF" w14:textId="4615F767" w:rsidR="00EC01BF" w:rsidRDefault="00EC01BF" w:rsidP="00EC01BF">
      <w:pPr>
        <w:rPr>
          <w:rFonts w:ascii="Times New Roman" w:hAnsi="Times New Roman" w:cs="Times New Roman"/>
          <w:sz w:val="24"/>
          <w:szCs w:val="24"/>
        </w:rPr>
      </w:pPr>
      <w:r w:rsidRPr="007E624F">
        <w:rPr>
          <w:rFonts w:ascii="Times New Roman" w:hAnsi="Times New Roman" w:cs="Times New Roman"/>
          <w:b/>
          <w:sz w:val="24"/>
          <w:szCs w:val="24"/>
        </w:rPr>
        <w:t>Fig</w:t>
      </w:r>
      <w:r>
        <w:rPr>
          <w:rFonts w:ascii="Times New Roman" w:hAnsi="Times New Roman" w:cs="Times New Roman"/>
          <w:b/>
          <w:sz w:val="24"/>
          <w:szCs w:val="24"/>
        </w:rPr>
        <w:t>ure</w:t>
      </w:r>
      <w:r w:rsidRPr="007E624F">
        <w:rPr>
          <w:rFonts w:ascii="Times New Roman" w:hAnsi="Times New Roman" w:cs="Times New Roman"/>
          <w:b/>
          <w:sz w:val="24"/>
          <w:szCs w:val="24"/>
        </w:rPr>
        <w:t xml:space="preserve"> S</w:t>
      </w:r>
      <w:r w:rsidR="00C55CC4">
        <w:rPr>
          <w:rFonts w:ascii="Times New Roman" w:hAnsi="Times New Roman" w:cs="Times New Roman"/>
          <w:b/>
          <w:sz w:val="24"/>
          <w:szCs w:val="24"/>
        </w:rPr>
        <w:t>3</w:t>
      </w:r>
      <w:r>
        <w:rPr>
          <w:rFonts w:ascii="Times New Roman" w:hAnsi="Times New Roman" w:cs="Times New Roman"/>
          <w:b/>
          <w:sz w:val="24"/>
          <w:szCs w:val="24"/>
        </w:rPr>
        <w:t>: Powe</w:t>
      </w:r>
      <w:r w:rsidRPr="00485335">
        <w:rPr>
          <w:rFonts w:ascii="Times New Roman" w:hAnsi="Times New Roman" w:cs="Times New Roman"/>
          <w:b/>
          <w:sz w:val="24"/>
          <w:szCs w:val="24"/>
        </w:rPr>
        <w:t xml:space="preserve">r comparisons </w:t>
      </w:r>
      <w:r>
        <w:rPr>
          <w:rFonts w:ascii="Times New Roman" w:hAnsi="Times New Roman" w:cs="Times New Roman"/>
          <w:b/>
          <w:sz w:val="24"/>
          <w:szCs w:val="24"/>
        </w:rPr>
        <w:t xml:space="preserve">for LOD and HLOD statistics under </w:t>
      </w:r>
      <w:r w:rsidR="00C55CC4">
        <w:rPr>
          <w:rFonts w:ascii="Times New Roman" w:hAnsi="Times New Roman" w:cs="Times New Roman"/>
          <w:b/>
          <w:sz w:val="24"/>
          <w:szCs w:val="24"/>
        </w:rPr>
        <w:t>dominant</w:t>
      </w:r>
      <w:r>
        <w:rPr>
          <w:rFonts w:ascii="Times New Roman" w:hAnsi="Times New Roman" w:cs="Times New Roman"/>
          <w:b/>
          <w:sz w:val="24"/>
          <w:szCs w:val="24"/>
        </w:rPr>
        <w:t xml:space="preserve"> model. </w:t>
      </w:r>
      <w:r w:rsidRPr="00F048FF">
        <w:rPr>
          <w:rFonts w:ascii="Times New Roman" w:hAnsi="Times New Roman" w:cs="Times New Roman"/>
          <w:sz w:val="24"/>
          <w:szCs w:val="24"/>
        </w:rPr>
        <w:t xml:space="preserve">This </w:t>
      </w:r>
      <w:r>
        <w:rPr>
          <w:rFonts w:ascii="Times New Roman" w:hAnsi="Times New Roman" w:cs="Times New Roman"/>
          <w:sz w:val="24"/>
          <w:szCs w:val="24"/>
        </w:rPr>
        <w:t>figure shows the power for</w:t>
      </w:r>
      <w:r w:rsidRPr="00F048FF">
        <w:rPr>
          <w:rFonts w:ascii="Times New Roman" w:hAnsi="Times New Roman" w:cs="Times New Roman"/>
          <w:sz w:val="24"/>
          <w:szCs w:val="24"/>
        </w:rPr>
        <w:t xml:space="preserve"> collapsed haplotype pattern markers (CHP) vs.</w:t>
      </w:r>
      <w:r w:rsidR="003313B9">
        <w:rPr>
          <w:rFonts w:ascii="Times New Roman" w:hAnsi="Times New Roman" w:cs="Times New Roman"/>
          <w:sz w:val="24"/>
          <w:szCs w:val="24"/>
        </w:rPr>
        <w:t xml:space="preserve"> </w:t>
      </w:r>
      <w:r w:rsidRPr="00F048FF">
        <w:rPr>
          <w:rFonts w:ascii="Times New Roman" w:hAnsi="Times New Roman" w:cs="Times New Roman"/>
          <w:sz w:val="24"/>
          <w:szCs w:val="24"/>
        </w:rPr>
        <w:t xml:space="preserve">single variant (SNV) analysis under recessive model in the presence of inter-family allelic heterogeneity. X-axis is </w:t>
      </w:r>
      <w:r>
        <w:rPr>
          <w:rFonts w:ascii="Times New Roman" w:hAnsi="Times New Roman" w:cs="Times New Roman"/>
          <w:sz w:val="24"/>
          <w:szCs w:val="24"/>
        </w:rPr>
        <w:t xml:space="preserve">number of families, Y-axis is proportion of locus heterogeneity, i.e. the proportion of families with </w:t>
      </w:r>
      <w:r w:rsidRPr="00F00F79">
        <w:rPr>
          <w:rFonts w:ascii="Times New Roman" w:hAnsi="Times New Roman" w:cs="Times New Roman"/>
          <w:sz w:val="24"/>
          <w:szCs w:val="24"/>
        </w:rPr>
        <w:t>non-</w:t>
      </w:r>
      <w:proofErr w:type="spellStart"/>
      <w:r w:rsidRPr="00F00F79">
        <w:rPr>
          <w:rFonts w:ascii="Times New Roman" w:hAnsi="Times New Roman" w:cs="Times New Roman"/>
          <w:sz w:val="24"/>
          <w:szCs w:val="24"/>
        </w:rPr>
        <w:t>syndromic</w:t>
      </w:r>
      <w:proofErr w:type="spellEnd"/>
      <w:r w:rsidRPr="00F00F79">
        <w:rPr>
          <w:rFonts w:ascii="Times New Roman" w:hAnsi="Times New Roman" w:cs="Times New Roman"/>
          <w:sz w:val="24"/>
          <w:szCs w:val="24"/>
        </w:rPr>
        <w:t xml:space="preserve"> hearing </w:t>
      </w:r>
      <w:r>
        <w:rPr>
          <w:rFonts w:ascii="Times New Roman" w:hAnsi="Times New Roman" w:cs="Times New Roman"/>
          <w:sz w:val="24"/>
          <w:szCs w:val="24"/>
        </w:rPr>
        <w:t xml:space="preserve">impairment (NSHI) caused by detrimental mutations on the gene under investigation. Contour curves on the graphs are power estimates, dark orange lines for CHP and light blue lines for SNV. Panel A displays the power for the LOD statistic; panel B displays the power for the HLOD statistic. CHP method is more powerful for both statistics, but the absolute power of HLOD is not greater than LOD. </w:t>
      </w:r>
      <w:r>
        <w:rPr>
          <w:rFonts w:ascii="Times New Roman" w:hAnsi="Times New Roman" w:cs="Times New Roman"/>
          <w:sz w:val="24"/>
          <w:szCs w:val="24"/>
        </w:rPr>
        <w:lastRenderedPageBreak/>
        <w:t xml:space="preserve">This is because for most families the non-causal gene often has no variant at all for HLOD calculation, due to the very low frequencies of the genes under investigation (Table S1).  </w:t>
      </w:r>
    </w:p>
    <w:p w14:paraId="3AAC734B" w14:textId="36E953C2" w:rsidR="009A4857" w:rsidRDefault="009A4857">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03F0AB3" wp14:editId="6DE6EE15">
            <wp:extent cx="5888929"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und_recess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8929" cy="6400800"/>
                    </a:xfrm>
                    <a:prstGeom prst="rect">
                      <a:avLst/>
                    </a:prstGeom>
                  </pic:spPr>
                </pic:pic>
              </a:graphicData>
            </a:graphic>
          </wp:inline>
        </w:drawing>
      </w:r>
    </w:p>
    <w:p w14:paraId="3335EBFA" w14:textId="4F306FA3" w:rsidR="00432694" w:rsidRDefault="009F0176">
      <w:pPr>
        <w:rPr>
          <w:rFonts w:ascii="Times New Roman" w:hAnsi="Times New Roman" w:cs="Times New Roman"/>
          <w:sz w:val="24"/>
          <w:szCs w:val="24"/>
        </w:rPr>
      </w:pPr>
      <w:r w:rsidRPr="007E624F">
        <w:rPr>
          <w:rFonts w:ascii="Times New Roman" w:hAnsi="Times New Roman" w:cs="Times New Roman"/>
          <w:b/>
          <w:sz w:val="24"/>
          <w:szCs w:val="24"/>
        </w:rPr>
        <w:t>Fig</w:t>
      </w:r>
      <w:r>
        <w:rPr>
          <w:rFonts w:ascii="Times New Roman" w:hAnsi="Times New Roman" w:cs="Times New Roman"/>
          <w:b/>
          <w:sz w:val="24"/>
          <w:szCs w:val="24"/>
        </w:rPr>
        <w:t>ure</w:t>
      </w:r>
      <w:r w:rsidRPr="007E624F">
        <w:rPr>
          <w:rFonts w:ascii="Times New Roman" w:hAnsi="Times New Roman" w:cs="Times New Roman"/>
          <w:b/>
          <w:sz w:val="24"/>
          <w:szCs w:val="24"/>
        </w:rPr>
        <w:t xml:space="preserve"> S</w:t>
      </w:r>
      <w:r w:rsidR="00ED1FF5">
        <w:rPr>
          <w:rFonts w:ascii="Times New Roman" w:hAnsi="Times New Roman" w:cs="Times New Roman"/>
          <w:b/>
          <w:sz w:val="24"/>
          <w:szCs w:val="24"/>
        </w:rPr>
        <w:t>4</w:t>
      </w:r>
      <w:r>
        <w:rPr>
          <w:rFonts w:ascii="Times New Roman" w:hAnsi="Times New Roman" w:cs="Times New Roman"/>
          <w:b/>
          <w:sz w:val="24"/>
          <w:szCs w:val="24"/>
        </w:rPr>
        <w:t>: Powe</w:t>
      </w:r>
      <w:r w:rsidRPr="00485335">
        <w:rPr>
          <w:rFonts w:ascii="Times New Roman" w:hAnsi="Times New Roman" w:cs="Times New Roman"/>
          <w:b/>
          <w:sz w:val="24"/>
          <w:szCs w:val="24"/>
        </w:rPr>
        <w:t xml:space="preserve">r comparisons </w:t>
      </w:r>
      <w:r>
        <w:rPr>
          <w:rFonts w:ascii="Times New Roman" w:hAnsi="Times New Roman" w:cs="Times New Roman"/>
          <w:b/>
          <w:sz w:val="24"/>
          <w:szCs w:val="24"/>
        </w:rPr>
        <w:t xml:space="preserve">for LOD and HLOD statistics under </w:t>
      </w:r>
      <w:r w:rsidR="00E10072">
        <w:rPr>
          <w:rFonts w:ascii="Times New Roman" w:hAnsi="Times New Roman" w:cs="Times New Roman"/>
          <w:b/>
          <w:sz w:val="24"/>
          <w:szCs w:val="24"/>
        </w:rPr>
        <w:t>compound heterozygous</w:t>
      </w:r>
      <w:r>
        <w:rPr>
          <w:rFonts w:ascii="Times New Roman" w:hAnsi="Times New Roman" w:cs="Times New Roman"/>
          <w:b/>
          <w:sz w:val="24"/>
          <w:szCs w:val="24"/>
        </w:rPr>
        <w:t xml:space="preserve"> model. </w:t>
      </w:r>
      <w:r w:rsidRPr="00F048FF">
        <w:rPr>
          <w:rFonts w:ascii="Times New Roman" w:hAnsi="Times New Roman" w:cs="Times New Roman"/>
          <w:sz w:val="24"/>
          <w:szCs w:val="24"/>
        </w:rPr>
        <w:t xml:space="preserve">This </w:t>
      </w:r>
      <w:r>
        <w:rPr>
          <w:rFonts w:ascii="Times New Roman" w:hAnsi="Times New Roman" w:cs="Times New Roman"/>
          <w:sz w:val="24"/>
          <w:szCs w:val="24"/>
        </w:rPr>
        <w:t>figure shows the power for</w:t>
      </w:r>
      <w:r w:rsidRPr="00F048FF">
        <w:rPr>
          <w:rFonts w:ascii="Times New Roman" w:hAnsi="Times New Roman" w:cs="Times New Roman"/>
          <w:sz w:val="24"/>
          <w:szCs w:val="24"/>
        </w:rPr>
        <w:t xml:space="preserve"> collapsed haplotype pattern markers (CHP) vs. single variant (SNV) analysis under recessive model in the presence of</w:t>
      </w:r>
      <w:r w:rsidR="00566516">
        <w:rPr>
          <w:rFonts w:ascii="Times New Roman" w:hAnsi="Times New Roman" w:cs="Times New Roman"/>
          <w:sz w:val="24"/>
          <w:szCs w:val="24"/>
        </w:rPr>
        <w:t xml:space="preserve"> both intra- and</w:t>
      </w:r>
      <w:r w:rsidRPr="00F048FF">
        <w:rPr>
          <w:rFonts w:ascii="Times New Roman" w:hAnsi="Times New Roman" w:cs="Times New Roman"/>
          <w:sz w:val="24"/>
          <w:szCs w:val="24"/>
        </w:rPr>
        <w:t xml:space="preserve"> inter-family allelic heterogeneity</w:t>
      </w:r>
      <w:r w:rsidR="004159F0">
        <w:rPr>
          <w:rFonts w:ascii="Times New Roman" w:hAnsi="Times New Roman" w:cs="Times New Roman"/>
          <w:sz w:val="24"/>
          <w:szCs w:val="24"/>
        </w:rPr>
        <w:t>, i.e. the compound heterozygous model</w:t>
      </w:r>
      <w:r w:rsidR="00637B3F">
        <w:rPr>
          <w:rFonts w:ascii="Times New Roman" w:hAnsi="Times New Roman" w:cs="Times New Roman"/>
          <w:sz w:val="24"/>
          <w:szCs w:val="24"/>
        </w:rPr>
        <w:t xml:space="preserve"> with inter-family allelic heterogeneity</w:t>
      </w:r>
      <w:r w:rsidRPr="00F048FF">
        <w:rPr>
          <w:rFonts w:ascii="Times New Roman" w:hAnsi="Times New Roman" w:cs="Times New Roman"/>
          <w:sz w:val="24"/>
          <w:szCs w:val="24"/>
        </w:rPr>
        <w:t xml:space="preserve">. X-axis is </w:t>
      </w:r>
      <w:r>
        <w:rPr>
          <w:rFonts w:ascii="Times New Roman" w:hAnsi="Times New Roman" w:cs="Times New Roman"/>
          <w:sz w:val="24"/>
          <w:szCs w:val="24"/>
        </w:rPr>
        <w:t xml:space="preserve">number of families, Y-axis is proportion of locus heterogeneity, i.e. the proportion of families with </w:t>
      </w:r>
      <w:r w:rsidRPr="00F00F79">
        <w:rPr>
          <w:rFonts w:ascii="Times New Roman" w:hAnsi="Times New Roman" w:cs="Times New Roman"/>
          <w:sz w:val="24"/>
          <w:szCs w:val="24"/>
        </w:rPr>
        <w:t>non-</w:t>
      </w:r>
      <w:proofErr w:type="spellStart"/>
      <w:r w:rsidRPr="00F00F79">
        <w:rPr>
          <w:rFonts w:ascii="Times New Roman" w:hAnsi="Times New Roman" w:cs="Times New Roman"/>
          <w:sz w:val="24"/>
          <w:szCs w:val="24"/>
        </w:rPr>
        <w:t>syndromic</w:t>
      </w:r>
      <w:proofErr w:type="spellEnd"/>
      <w:r w:rsidRPr="00F00F79">
        <w:rPr>
          <w:rFonts w:ascii="Times New Roman" w:hAnsi="Times New Roman" w:cs="Times New Roman"/>
          <w:sz w:val="24"/>
          <w:szCs w:val="24"/>
        </w:rPr>
        <w:t xml:space="preserve"> hearing </w:t>
      </w:r>
      <w:r>
        <w:rPr>
          <w:rFonts w:ascii="Times New Roman" w:hAnsi="Times New Roman" w:cs="Times New Roman"/>
          <w:sz w:val="24"/>
          <w:szCs w:val="24"/>
        </w:rPr>
        <w:t xml:space="preserve">impairment (NSHI) caused by detrimental mutations on the gene under investigation. Contour curves on the graphs are power estimates, dark orange lines for CHP and light blue lines for SNV. Panel A displays the power for the LOD statistic; panel B displays the power for the HLOD statistic. CHP method is more powerful for both statistics, but the absolute power of HLOD is not </w:t>
      </w:r>
      <w:r>
        <w:rPr>
          <w:rFonts w:ascii="Times New Roman" w:hAnsi="Times New Roman" w:cs="Times New Roman"/>
          <w:sz w:val="24"/>
          <w:szCs w:val="24"/>
        </w:rPr>
        <w:lastRenderedPageBreak/>
        <w:t xml:space="preserve">greater than LOD. This is because for most families the non-causal gene often has no variant at all for HLOD calculation, due to the very low frequencies of the genes under investigation (Table S1).  </w:t>
      </w:r>
    </w:p>
    <w:p w14:paraId="5F02E181" w14:textId="0C91E82F" w:rsidR="00432694" w:rsidRDefault="00432694">
      <w:pPr>
        <w:rPr>
          <w:rFonts w:ascii="Times New Roman" w:hAnsi="Times New Roman" w:cs="Times New Roman"/>
          <w:sz w:val="24"/>
          <w:szCs w:val="24"/>
        </w:rPr>
      </w:pPr>
      <w:r>
        <w:rPr>
          <w:rFonts w:ascii="Times New Roman" w:hAnsi="Times New Roman" w:cs="Times New Roman"/>
          <w:sz w:val="24"/>
          <w:szCs w:val="24"/>
        </w:rPr>
        <w:br w:type="page"/>
      </w:r>
    </w:p>
    <w:p w14:paraId="36AAA4A5" w14:textId="731A290B" w:rsidR="00432694" w:rsidRDefault="00432694" w:rsidP="00432694">
      <w:pPr>
        <w:rPr>
          <w:rFonts w:ascii="Times New Roman" w:hAnsi="Times New Roman" w:cs="Times New Roman"/>
          <w:b/>
          <w:sz w:val="24"/>
          <w:szCs w:val="24"/>
        </w:rPr>
      </w:pPr>
      <w:r>
        <w:rPr>
          <w:rFonts w:ascii="Times New Roman" w:hAnsi="Times New Roman" w:cs="Times New Roman"/>
          <w:b/>
          <w:sz w:val="24"/>
          <w:szCs w:val="24"/>
        </w:rPr>
        <w:lastRenderedPageBreak/>
        <w:t>Supplemental Table</w:t>
      </w:r>
    </w:p>
    <w:p w14:paraId="52065AF8" w14:textId="4060DA2D" w:rsidR="0090285D" w:rsidRDefault="00432694" w:rsidP="00164D10">
      <w:pPr>
        <w:rPr>
          <w:rFonts w:ascii="Times New Roman" w:hAnsi="Times New Roman" w:cs="Times New Roman"/>
          <w:b/>
          <w:sz w:val="24"/>
          <w:szCs w:val="24"/>
        </w:rPr>
      </w:pPr>
      <w:r>
        <w:rPr>
          <w:rFonts w:ascii="Times New Roman" w:hAnsi="Times New Roman" w:cs="Times New Roman"/>
          <w:b/>
          <w:sz w:val="24"/>
          <w:szCs w:val="24"/>
        </w:rPr>
        <w:t xml:space="preserve">Table S1: </w:t>
      </w:r>
      <w:r w:rsidR="000F38BE">
        <w:rPr>
          <w:rFonts w:ascii="Times New Roman" w:hAnsi="Times New Roman" w:cs="Times New Roman"/>
          <w:b/>
          <w:sz w:val="24"/>
          <w:szCs w:val="24"/>
        </w:rPr>
        <w:t>List of variants fro</w:t>
      </w:r>
      <w:r w:rsidR="000F38BE" w:rsidRPr="000F38BE">
        <w:rPr>
          <w:rFonts w:ascii="Times New Roman" w:hAnsi="Times New Roman" w:cs="Times New Roman"/>
          <w:b/>
          <w:sz w:val="24"/>
          <w:szCs w:val="24"/>
        </w:rPr>
        <w:t xml:space="preserve">m </w:t>
      </w:r>
      <w:proofErr w:type="spellStart"/>
      <w:r w:rsidR="000F38BE" w:rsidRPr="000F38BE">
        <w:rPr>
          <w:rFonts w:ascii="Times New Roman" w:hAnsi="Times New Roman" w:cs="Times New Roman"/>
          <w:b/>
          <w:sz w:val="24"/>
          <w:szCs w:val="24"/>
        </w:rPr>
        <w:t>Exome</w:t>
      </w:r>
      <w:proofErr w:type="spellEnd"/>
      <w:r w:rsidR="000F38BE" w:rsidRPr="000F38BE">
        <w:rPr>
          <w:rFonts w:ascii="Times New Roman" w:hAnsi="Times New Roman" w:cs="Times New Roman"/>
          <w:b/>
          <w:sz w:val="24"/>
          <w:szCs w:val="24"/>
        </w:rPr>
        <w:t xml:space="preserve"> Variant Server for simulation of linkage study of </w:t>
      </w:r>
      <w:r w:rsidR="000F38BE" w:rsidRPr="000F38BE">
        <w:rPr>
          <w:rFonts w:ascii="Times New Roman" w:hAnsi="Times New Roman" w:cs="Times New Roman"/>
          <w:b/>
          <w:sz w:val="24"/>
          <w:szCs w:val="24"/>
        </w:rPr>
        <w:t>non-</w:t>
      </w:r>
      <w:proofErr w:type="spellStart"/>
      <w:r w:rsidR="000F38BE" w:rsidRPr="000F38BE">
        <w:rPr>
          <w:rFonts w:ascii="Times New Roman" w:hAnsi="Times New Roman" w:cs="Times New Roman"/>
          <w:b/>
          <w:sz w:val="24"/>
          <w:szCs w:val="24"/>
        </w:rPr>
        <w:t>syndromic</w:t>
      </w:r>
      <w:proofErr w:type="spellEnd"/>
      <w:r w:rsidR="000F38BE" w:rsidRPr="000F38BE">
        <w:rPr>
          <w:rFonts w:ascii="Times New Roman" w:hAnsi="Times New Roman" w:cs="Times New Roman"/>
          <w:b/>
          <w:sz w:val="24"/>
          <w:szCs w:val="24"/>
        </w:rPr>
        <w:t xml:space="preserve"> hearing impairment</w:t>
      </w:r>
      <w:r w:rsidR="000F38BE" w:rsidRPr="000F38BE">
        <w:rPr>
          <w:rFonts w:ascii="Times New Roman" w:hAnsi="Times New Roman" w:cs="Times New Roman"/>
          <w:b/>
          <w:sz w:val="24"/>
          <w:szCs w:val="24"/>
        </w:rPr>
        <w:t>.</w:t>
      </w:r>
      <w:bookmarkStart w:id="22" w:name="_GoBack"/>
      <w:bookmarkEnd w:id="22"/>
    </w:p>
    <w:tbl>
      <w:tblPr>
        <w:tblStyle w:val="PlainTable1"/>
        <w:tblW w:w="9240" w:type="dxa"/>
        <w:tblLook w:val="04A0" w:firstRow="1" w:lastRow="0" w:firstColumn="1" w:lastColumn="0" w:noHBand="0" w:noVBand="1"/>
      </w:tblPr>
      <w:tblGrid>
        <w:gridCol w:w="960"/>
        <w:gridCol w:w="1420"/>
        <w:gridCol w:w="1240"/>
        <w:gridCol w:w="2500"/>
        <w:gridCol w:w="3120"/>
      </w:tblGrid>
      <w:tr w:rsidR="0090285D" w:rsidRPr="0041230A" w14:paraId="6B0C9844" w14:textId="77777777" w:rsidTr="00FD56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DCC2BF" w14:textId="77777777" w:rsidR="0090285D" w:rsidRPr="0041230A" w:rsidRDefault="0090285D" w:rsidP="00FD5677">
            <w:pPr>
              <w:jc w:val="center"/>
              <w:rPr>
                <w:rFonts w:ascii="Calibri" w:eastAsia="Times New Roman" w:hAnsi="Calibri" w:cs="Times New Roman"/>
                <w:color w:val="000000"/>
                <w:sz w:val="18"/>
              </w:rPr>
            </w:pPr>
            <w:r w:rsidRPr="0041230A">
              <w:rPr>
                <w:rFonts w:ascii="Calibri" w:eastAsia="Times New Roman" w:hAnsi="Calibri" w:cs="Times New Roman"/>
                <w:color w:val="000000"/>
                <w:sz w:val="18"/>
              </w:rPr>
              <w:t>Gene</w:t>
            </w:r>
          </w:p>
        </w:tc>
        <w:tc>
          <w:tcPr>
            <w:tcW w:w="1420" w:type="dxa"/>
            <w:noWrap/>
            <w:hideMark/>
          </w:tcPr>
          <w:p w14:paraId="2827ED62" w14:textId="77777777" w:rsidR="0090285D" w:rsidRPr="0041230A" w:rsidRDefault="0090285D" w:rsidP="00FD56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Chromosome</w:t>
            </w:r>
          </w:p>
        </w:tc>
        <w:tc>
          <w:tcPr>
            <w:tcW w:w="1240" w:type="dxa"/>
            <w:noWrap/>
            <w:hideMark/>
          </w:tcPr>
          <w:p w14:paraId="1ECA93D5" w14:textId="77777777" w:rsidR="0090285D" w:rsidRPr="0041230A" w:rsidRDefault="0090285D" w:rsidP="00FD56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Position</w:t>
            </w:r>
          </w:p>
        </w:tc>
        <w:tc>
          <w:tcPr>
            <w:tcW w:w="2500" w:type="dxa"/>
            <w:noWrap/>
            <w:hideMark/>
          </w:tcPr>
          <w:p w14:paraId="5C9613F1" w14:textId="30AF9E65" w:rsidR="0090285D" w:rsidRPr="0041230A" w:rsidRDefault="003A7EF7" w:rsidP="003A7EF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 xml:space="preserve">MAF in </w:t>
            </w:r>
            <w:r w:rsidR="0090285D" w:rsidRPr="0041230A">
              <w:rPr>
                <w:rFonts w:ascii="Calibri" w:eastAsia="Times New Roman" w:hAnsi="Calibri" w:cs="Times New Roman"/>
                <w:color w:val="000000"/>
                <w:sz w:val="18"/>
              </w:rPr>
              <w:t>European</w:t>
            </w:r>
            <w:r w:rsidRPr="0041230A">
              <w:rPr>
                <w:rFonts w:ascii="Calibri" w:eastAsia="Times New Roman" w:hAnsi="Calibri" w:cs="Times New Roman"/>
                <w:color w:val="000000"/>
                <w:sz w:val="18"/>
              </w:rPr>
              <w:t xml:space="preserve"> </w:t>
            </w:r>
            <w:r w:rsidR="0090285D" w:rsidRPr="0041230A">
              <w:rPr>
                <w:rFonts w:ascii="Calibri" w:eastAsia="Times New Roman" w:hAnsi="Calibri" w:cs="Times New Roman"/>
                <w:color w:val="000000"/>
                <w:sz w:val="18"/>
              </w:rPr>
              <w:t>American</w:t>
            </w:r>
            <w:r w:rsidRPr="0041230A">
              <w:rPr>
                <w:rFonts w:ascii="Calibri" w:eastAsia="Times New Roman" w:hAnsi="Calibri" w:cs="Times New Roman"/>
                <w:color w:val="000000"/>
                <w:sz w:val="18"/>
              </w:rPr>
              <w:t xml:space="preserve"> </w:t>
            </w:r>
          </w:p>
        </w:tc>
        <w:tc>
          <w:tcPr>
            <w:tcW w:w="3120" w:type="dxa"/>
            <w:noWrap/>
            <w:hideMark/>
          </w:tcPr>
          <w:p w14:paraId="0487DBEC" w14:textId="77777777" w:rsidR="0090285D" w:rsidRPr="0041230A" w:rsidRDefault="0090285D" w:rsidP="00FD56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 xml:space="preserve">Pathogenicity in DVD and </w:t>
            </w:r>
            <w:proofErr w:type="spellStart"/>
            <w:r w:rsidRPr="0041230A">
              <w:rPr>
                <w:rFonts w:ascii="Calibri" w:eastAsia="Times New Roman" w:hAnsi="Calibri" w:cs="Times New Roman"/>
                <w:color w:val="000000"/>
                <w:sz w:val="18"/>
              </w:rPr>
              <w:t>ClinVar</w:t>
            </w:r>
            <w:proofErr w:type="spellEnd"/>
            <w:r w:rsidRPr="0041230A">
              <w:rPr>
                <w:rFonts w:ascii="Calibri" w:eastAsia="Times New Roman" w:hAnsi="Calibri" w:cs="Times New Roman"/>
                <w:color w:val="000000"/>
                <w:sz w:val="18"/>
              </w:rPr>
              <w:t xml:space="preserve"> </w:t>
            </w:r>
          </w:p>
        </w:tc>
      </w:tr>
      <w:tr w:rsidR="0090285D" w:rsidRPr="0041230A" w14:paraId="2FB108A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3A56F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2285C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17F57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107302101</w:t>
            </w:r>
          </w:p>
        </w:tc>
        <w:tc>
          <w:tcPr>
            <w:tcW w:w="2500" w:type="dxa"/>
            <w:noWrap/>
            <w:hideMark/>
          </w:tcPr>
          <w:p w14:paraId="0D3FA7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0.000128</w:t>
            </w:r>
          </w:p>
        </w:tc>
        <w:tc>
          <w:tcPr>
            <w:tcW w:w="3120" w:type="dxa"/>
            <w:noWrap/>
            <w:hideMark/>
          </w:tcPr>
          <w:p w14:paraId="5E103A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C0635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A59E2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DB1DD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B9D40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107302103</w:t>
            </w:r>
          </w:p>
        </w:tc>
        <w:tc>
          <w:tcPr>
            <w:tcW w:w="2500" w:type="dxa"/>
            <w:noWrap/>
            <w:hideMark/>
          </w:tcPr>
          <w:p w14:paraId="7AC8B3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0.000127</w:t>
            </w:r>
          </w:p>
        </w:tc>
        <w:tc>
          <w:tcPr>
            <w:tcW w:w="3120" w:type="dxa"/>
            <w:noWrap/>
            <w:hideMark/>
          </w:tcPr>
          <w:p w14:paraId="009DFB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76D3A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B0E56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F5DF7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2F6CF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107302214</w:t>
            </w:r>
          </w:p>
        </w:tc>
        <w:tc>
          <w:tcPr>
            <w:tcW w:w="2500" w:type="dxa"/>
            <w:noWrap/>
            <w:hideMark/>
          </w:tcPr>
          <w:p w14:paraId="11711B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0.000364</w:t>
            </w:r>
          </w:p>
        </w:tc>
        <w:tc>
          <w:tcPr>
            <w:tcW w:w="3120" w:type="dxa"/>
            <w:noWrap/>
            <w:hideMark/>
          </w:tcPr>
          <w:p w14:paraId="3B3AF28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2E734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A2606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C58DB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7E601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107303757</w:t>
            </w:r>
          </w:p>
        </w:tc>
        <w:tc>
          <w:tcPr>
            <w:tcW w:w="2500" w:type="dxa"/>
            <w:noWrap/>
            <w:hideMark/>
          </w:tcPr>
          <w:p w14:paraId="7DC1E74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2D317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3D5FA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08F32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E6639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2A96A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107303787</w:t>
            </w:r>
          </w:p>
        </w:tc>
        <w:tc>
          <w:tcPr>
            <w:tcW w:w="2500" w:type="dxa"/>
            <w:noWrap/>
            <w:hideMark/>
          </w:tcPr>
          <w:p w14:paraId="0877965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ED00A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DDDFC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8C743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E546D2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7EC49F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107303801</w:t>
            </w:r>
          </w:p>
        </w:tc>
        <w:tc>
          <w:tcPr>
            <w:tcW w:w="2500" w:type="dxa"/>
            <w:noWrap/>
            <w:hideMark/>
          </w:tcPr>
          <w:p w14:paraId="5EDE1F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0A6020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F98F61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DF922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1F735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3BF79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107312540</w:t>
            </w:r>
          </w:p>
        </w:tc>
        <w:tc>
          <w:tcPr>
            <w:tcW w:w="2500" w:type="dxa"/>
            <w:noWrap/>
            <w:hideMark/>
          </w:tcPr>
          <w:p w14:paraId="739C7DA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558D0F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E920B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24F6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70F28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B81C86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107312600</w:t>
            </w:r>
          </w:p>
        </w:tc>
        <w:tc>
          <w:tcPr>
            <w:tcW w:w="2500" w:type="dxa"/>
            <w:noWrap/>
            <w:hideMark/>
          </w:tcPr>
          <w:p w14:paraId="6CF308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28C21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07EA78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97DE5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339D1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C16B0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107312618</w:t>
            </w:r>
          </w:p>
        </w:tc>
        <w:tc>
          <w:tcPr>
            <w:tcW w:w="2500" w:type="dxa"/>
            <w:noWrap/>
            <w:hideMark/>
          </w:tcPr>
          <w:p w14:paraId="1D7C10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B9F7C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65F13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EDC61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DD5A8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8A223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107312627</w:t>
            </w:r>
          </w:p>
        </w:tc>
        <w:tc>
          <w:tcPr>
            <w:tcW w:w="2500" w:type="dxa"/>
            <w:noWrap/>
            <w:hideMark/>
          </w:tcPr>
          <w:p w14:paraId="1F4B5F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9A058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8C4549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E337F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3E639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246FC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107314579</w:t>
            </w:r>
          </w:p>
        </w:tc>
        <w:tc>
          <w:tcPr>
            <w:tcW w:w="2500" w:type="dxa"/>
            <w:noWrap/>
            <w:hideMark/>
          </w:tcPr>
          <w:p w14:paraId="48592CF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01E62E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A3DDE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ECF7B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3E74A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B1914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107314593</w:t>
            </w:r>
          </w:p>
        </w:tc>
        <w:tc>
          <w:tcPr>
            <w:tcW w:w="2500" w:type="dxa"/>
            <w:noWrap/>
            <w:hideMark/>
          </w:tcPr>
          <w:p w14:paraId="3C309D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011F2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D9A34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85BD4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DBAB0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E0B12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107314596</w:t>
            </w:r>
          </w:p>
        </w:tc>
        <w:tc>
          <w:tcPr>
            <w:tcW w:w="2500" w:type="dxa"/>
            <w:noWrap/>
            <w:hideMark/>
          </w:tcPr>
          <w:p w14:paraId="69DA5A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8D6DC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8BEC9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5B03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3AA3A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486C11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107314596</w:t>
            </w:r>
          </w:p>
        </w:tc>
        <w:tc>
          <w:tcPr>
            <w:tcW w:w="2500" w:type="dxa"/>
            <w:noWrap/>
            <w:hideMark/>
          </w:tcPr>
          <w:p w14:paraId="10AB5D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0.000363</w:t>
            </w:r>
          </w:p>
        </w:tc>
        <w:tc>
          <w:tcPr>
            <w:tcW w:w="3120" w:type="dxa"/>
            <w:noWrap/>
            <w:hideMark/>
          </w:tcPr>
          <w:p w14:paraId="19302F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B6579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FFFE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9DEBC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0FE56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107314665</w:t>
            </w:r>
          </w:p>
        </w:tc>
        <w:tc>
          <w:tcPr>
            <w:tcW w:w="2500" w:type="dxa"/>
            <w:noWrap/>
            <w:hideMark/>
          </w:tcPr>
          <w:p w14:paraId="183DA5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00EFAC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F9269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4B0C6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127AF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A7FB5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107314679</w:t>
            </w:r>
          </w:p>
        </w:tc>
        <w:tc>
          <w:tcPr>
            <w:tcW w:w="2500" w:type="dxa"/>
            <w:noWrap/>
            <w:hideMark/>
          </w:tcPr>
          <w:p w14:paraId="4056DE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FB35C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AAA909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AFCB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2CF0F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C9AC1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107314716</w:t>
            </w:r>
          </w:p>
        </w:tc>
        <w:tc>
          <w:tcPr>
            <w:tcW w:w="2500" w:type="dxa"/>
            <w:noWrap/>
            <w:hideMark/>
          </w:tcPr>
          <w:p w14:paraId="080362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4D782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16EE6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79647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81110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1BBE9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107314725</w:t>
            </w:r>
          </w:p>
        </w:tc>
        <w:tc>
          <w:tcPr>
            <w:tcW w:w="2500" w:type="dxa"/>
            <w:noWrap/>
            <w:hideMark/>
          </w:tcPr>
          <w:p w14:paraId="2103EC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E94E4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915FB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C5194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F665D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51738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107314758</w:t>
            </w:r>
          </w:p>
        </w:tc>
        <w:tc>
          <w:tcPr>
            <w:tcW w:w="2500" w:type="dxa"/>
            <w:noWrap/>
            <w:hideMark/>
          </w:tcPr>
          <w:p w14:paraId="66DACB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2BA63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8A163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12CF4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BA65C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83419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107314765</w:t>
            </w:r>
          </w:p>
        </w:tc>
        <w:tc>
          <w:tcPr>
            <w:tcW w:w="2500" w:type="dxa"/>
            <w:noWrap/>
            <w:hideMark/>
          </w:tcPr>
          <w:p w14:paraId="51D1E8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CE31A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CEFB5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82B0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3AF1A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F91D5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107314815</w:t>
            </w:r>
          </w:p>
        </w:tc>
        <w:tc>
          <w:tcPr>
            <w:tcW w:w="2500" w:type="dxa"/>
            <w:noWrap/>
            <w:hideMark/>
          </w:tcPr>
          <w:p w14:paraId="78A5E5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0F6BD4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42976A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8DD82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5AB3BC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521C7D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107314817</w:t>
            </w:r>
          </w:p>
        </w:tc>
        <w:tc>
          <w:tcPr>
            <w:tcW w:w="2500" w:type="dxa"/>
            <w:noWrap/>
            <w:hideMark/>
          </w:tcPr>
          <w:p w14:paraId="4BFC6E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2E3862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B66D81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B94CF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0CB76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89A72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107315373</w:t>
            </w:r>
          </w:p>
        </w:tc>
        <w:tc>
          <w:tcPr>
            <w:tcW w:w="2500" w:type="dxa"/>
            <w:noWrap/>
            <w:hideMark/>
          </w:tcPr>
          <w:p w14:paraId="282AE0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0.003023</w:t>
            </w:r>
          </w:p>
        </w:tc>
        <w:tc>
          <w:tcPr>
            <w:tcW w:w="3120" w:type="dxa"/>
            <w:noWrap/>
            <w:hideMark/>
          </w:tcPr>
          <w:p w14:paraId="100498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17122A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7D18F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13291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C0754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107315415</w:t>
            </w:r>
          </w:p>
        </w:tc>
        <w:tc>
          <w:tcPr>
            <w:tcW w:w="2500" w:type="dxa"/>
            <w:noWrap/>
            <w:hideMark/>
          </w:tcPr>
          <w:p w14:paraId="104075E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0.000698</w:t>
            </w:r>
          </w:p>
        </w:tc>
        <w:tc>
          <w:tcPr>
            <w:tcW w:w="3120" w:type="dxa"/>
            <w:noWrap/>
            <w:hideMark/>
          </w:tcPr>
          <w:p w14:paraId="13F823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8011E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4A3E0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73AC2A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44AB8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107315496</w:t>
            </w:r>
          </w:p>
        </w:tc>
        <w:tc>
          <w:tcPr>
            <w:tcW w:w="2500" w:type="dxa"/>
            <w:noWrap/>
            <w:hideMark/>
          </w:tcPr>
          <w:p w14:paraId="1190BC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78A9DF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E75C8D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F0A24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38D91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9006A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107315599</w:t>
            </w:r>
          </w:p>
        </w:tc>
        <w:tc>
          <w:tcPr>
            <w:tcW w:w="2500" w:type="dxa"/>
            <w:noWrap/>
            <w:hideMark/>
          </w:tcPr>
          <w:p w14:paraId="6FFD68E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7AEF8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BE0F2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A614E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97BC7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CA0F8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107323599</w:t>
            </w:r>
          </w:p>
        </w:tc>
        <w:tc>
          <w:tcPr>
            <w:tcW w:w="2500" w:type="dxa"/>
            <w:noWrap/>
            <w:hideMark/>
          </w:tcPr>
          <w:p w14:paraId="3673BE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0.000582</w:t>
            </w:r>
          </w:p>
        </w:tc>
        <w:tc>
          <w:tcPr>
            <w:tcW w:w="3120" w:type="dxa"/>
            <w:noWrap/>
            <w:hideMark/>
          </w:tcPr>
          <w:p w14:paraId="116521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2565C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583C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91A06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68420B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107323677</w:t>
            </w:r>
          </w:p>
        </w:tc>
        <w:tc>
          <w:tcPr>
            <w:tcW w:w="2500" w:type="dxa"/>
            <w:noWrap/>
            <w:hideMark/>
          </w:tcPr>
          <w:p w14:paraId="45E908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7F5B4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7DD2C1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BE463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7981A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14134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107323719</w:t>
            </w:r>
          </w:p>
        </w:tc>
        <w:tc>
          <w:tcPr>
            <w:tcW w:w="2500" w:type="dxa"/>
            <w:noWrap/>
            <w:hideMark/>
          </w:tcPr>
          <w:p w14:paraId="4D75BF3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935968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E1FC2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F2114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38E9C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11F58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107323726</w:t>
            </w:r>
          </w:p>
        </w:tc>
        <w:tc>
          <w:tcPr>
            <w:tcW w:w="2500" w:type="dxa"/>
            <w:noWrap/>
            <w:hideMark/>
          </w:tcPr>
          <w:p w14:paraId="0A9994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0EE5F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9F6682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9453B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85B85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A0EA5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107323730</w:t>
            </w:r>
          </w:p>
        </w:tc>
        <w:tc>
          <w:tcPr>
            <w:tcW w:w="2500" w:type="dxa"/>
            <w:noWrap/>
            <w:hideMark/>
          </w:tcPr>
          <w:p w14:paraId="2EE611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B2A89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26A818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0572D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51436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37F22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107323753</w:t>
            </w:r>
          </w:p>
        </w:tc>
        <w:tc>
          <w:tcPr>
            <w:tcW w:w="2500" w:type="dxa"/>
            <w:noWrap/>
            <w:hideMark/>
          </w:tcPr>
          <w:p w14:paraId="7F58E5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06A20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AFA98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F753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D58ED8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79CF5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107323873</w:t>
            </w:r>
          </w:p>
        </w:tc>
        <w:tc>
          <w:tcPr>
            <w:tcW w:w="2500" w:type="dxa"/>
            <w:noWrap/>
            <w:hideMark/>
          </w:tcPr>
          <w:p w14:paraId="1B92C9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94470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78732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08419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6C82C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85186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107323879</w:t>
            </w:r>
          </w:p>
        </w:tc>
        <w:tc>
          <w:tcPr>
            <w:tcW w:w="2500" w:type="dxa"/>
            <w:noWrap/>
            <w:hideMark/>
          </w:tcPr>
          <w:p w14:paraId="0AB291B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F8BC1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911994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E6316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C010F0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FAA99F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107323951</w:t>
            </w:r>
          </w:p>
        </w:tc>
        <w:tc>
          <w:tcPr>
            <w:tcW w:w="2500" w:type="dxa"/>
            <w:noWrap/>
            <w:hideMark/>
          </w:tcPr>
          <w:p w14:paraId="0EE1A6C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01C8A2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76A08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32E5C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2A60D1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75084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107323982</w:t>
            </w:r>
          </w:p>
        </w:tc>
        <w:tc>
          <w:tcPr>
            <w:tcW w:w="2500" w:type="dxa"/>
            <w:noWrap/>
            <w:hideMark/>
          </w:tcPr>
          <w:p w14:paraId="76EF4A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504E9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D70D8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F8994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SLC26A4</w:t>
            </w:r>
          </w:p>
        </w:tc>
        <w:tc>
          <w:tcPr>
            <w:tcW w:w="1420" w:type="dxa"/>
            <w:noWrap/>
            <w:hideMark/>
          </w:tcPr>
          <w:p w14:paraId="111C40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3DECD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107323983</w:t>
            </w:r>
          </w:p>
        </w:tc>
        <w:tc>
          <w:tcPr>
            <w:tcW w:w="2500" w:type="dxa"/>
            <w:noWrap/>
            <w:hideMark/>
          </w:tcPr>
          <w:p w14:paraId="157B1E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2F5C0F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B9E1E0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2FD1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78548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F414C7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107324011</w:t>
            </w:r>
          </w:p>
        </w:tc>
        <w:tc>
          <w:tcPr>
            <w:tcW w:w="2500" w:type="dxa"/>
            <w:noWrap/>
            <w:hideMark/>
          </w:tcPr>
          <w:p w14:paraId="471F5F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9A35F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C52D97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F39A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B7B59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62549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107329489</w:t>
            </w:r>
          </w:p>
        </w:tc>
        <w:tc>
          <w:tcPr>
            <w:tcW w:w="2500" w:type="dxa"/>
            <w:noWrap/>
            <w:hideMark/>
          </w:tcPr>
          <w:p w14:paraId="1F7287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07BC42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E387B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6CAE4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16789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C066F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107329499</w:t>
            </w:r>
          </w:p>
        </w:tc>
        <w:tc>
          <w:tcPr>
            <w:tcW w:w="2500" w:type="dxa"/>
            <w:noWrap/>
            <w:hideMark/>
          </w:tcPr>
          <w:p w14:paraId="0DDDED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0.00186</w:t>
            </w:r>
          </w:p>
        </w:tc>
        <w:tc>
          <w:tcPr>
            <w:tcW w:w="3120" w:type="dxa"/>
            <w:noWrap/>
            <w:hideMark/>
          </w:tcPr>
          <w:p w14:paraId="15E9796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85354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D93CE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802858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3CA09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107329536</w:t>
            </w:r>
          </w:p>
        </w:tc>
        <w:tc>
          <w:tcPr>
            <w:tcW w:w="2500" w:type="dxa"/>
            <w:noWrap/>
            <w:hideMark/>
          </w:tcPr>
          <w:p w14:paraId="78DF263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3C930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98ADD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D25F3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49B21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E6A0CF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107329537</w:t>
            </w:r>
          </w:p>
        </w:tc>
        <w:tc>
          <w:tcPr>
            <w:tcW w:w="2500" w:type="dxa"/>
            <w:noWrap/>
            <w:hideMark/>
          </w:tcPr>
          <w:p w14:paraId="057FB67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F870A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AF9470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52289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0ECCD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7871A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107329557</w:t>
            </w:r>
          </w:p>
        </w:tc>
        <w:tc>
          <w:tcPr>
            <w:tcW w:w="2500" w:type="dxa"/>
            <w:noWrap/>
            <w:hideMark/>
          </w:tcPr>
          <w:p w14:paraId="451FB9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6D10DC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0B0D5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27591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890ECD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ADAE4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107329639</w:t>
            </w:r>
          </w:p>
        </w:tc>
        <w:tc>
          <w:tcPr>
            <w:tcW w:w="2500" w:type="dxa"/>
            <w:noWrap/>
            <w:hideMark/>
          </w:tcPr>
          <w:p w14:paraId="5A6E68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8A4598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C47008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0BD47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BE3B2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93DF2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107330570</w:t>
            </w:r>
          </w:p>
        </w:tc>
        <w:tc>
          <w:tcPr>
            <w:tcW w:w="2500" w:type="dxa"/>
            <w:noWrap/>
            <w:hideMark/>
          </w:tcPr>
          <w:p w14:paraId="1890B1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01F62DC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115793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ED62E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FF88A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CDC413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107330648</w:t>
            </w:r>
          </w:p>
        </w:tc>
        <w:tc>
          <w:tcPr>
            <w:tcW w:w="2500" w:type="dxa"/>
            <w:noWrap/>
            <w:hideMark/>
          </w:tcPr>
          <w:p w14:paraId="18BDD8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4628AA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6AE96E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D7BF9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2DD0B4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507327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107330649</w:t>
            </w:r>
          </w:p>
        </w:tc>
        <w:tc>
          <w:tcPr>
            <w:tcW w:w="2500" w:type="dxa"/>
            <w:noWrap/>
            <w:hideMark/>
          </w:tcPr>
          <w:p w14:paraId="50288A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E5BE6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8AE5C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DF09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17C9C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49C8A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107330653</w:t>
            </w:r>
          </w:p>
        </w:tc>
        <w:tc>
          <w:tcPr>
            <w:tcW w:w="2500" w:type="dxa"/>
            <w:noWrap/>
            <w:hideMark/>
          </w:tcPr>
          <w:p w14:paraId="748AC9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B506D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DD555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9CC0E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6A23D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9205B4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107330665</w:t>
            </w:r>
          </w:p>
        </w:tc>
        <w:tc>
          <w:tcPr>
            <w:tcW w:w="2500" w:type="dxa"/>
            <w:noWrap/>
            <w:hideMark/>
          </w:tcPr>
          <w:p w14:paraId="195ACC2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B5786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4C6642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2036B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BDFB5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050BF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107330681</w:t>
            </w:r>
          </w:p>
        </w:tc>
        <w:tc>
          <w:tcPr>
            <w:tcW w:w="2500" w:type="dxa"/>
            <w:noWrap/>
            <w:hideMark/>
          </w:tcPr>
          <w:p w14:paraId="14D4F2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8684FB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F0B8DC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FC71F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4AC4B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0EA66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107334815</w:t>
            </w:r>
          </w:p>
        </w:tc>
        <w:tc>
          <w:tcPr>
            <w:tcW w:w="2500" w:type="dxa"/>
            <w:noWrap/>
            <w:hideMark/>
          </w:tcPr>
          <w:p w14:paraId="6B6AD8F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D12A33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C40FC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4BED2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0D6D3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C7435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107334864</w:t>
            </w:r>
          </w:p>
        </w:tc>
        <w:tc>
          <w:tcPr>
            <w:tcW w:w="2500" w:type="dxa"/>
            <w:noWrap/>
            <w:hideMark/>
          </w:tcPr>
          <w:p w14:paraId="612C4FD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BFEBD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8D0A27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9E290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0989C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9A692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107334918</w:t>
            </w:r>
          </w:p>
        </w:tc>
        <w:tc>
          <w:tcPr>
            <w:tcW w:w="2500" w:type="dxa"/>
            <w:noWrap/>
            <w:hideMark/>
          </w:tcPr>
          <w:p w14:paraId="063C2B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D6DCF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046B34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F526E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5E2B2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4EB99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107334926</w:t>
            </w:r>
          </w:p>
        </w:tc>
        <w:tc>
          <w:tcPr>
            <w:tcW w:w="2500" w:type="dxa"/>
            <w:noWrap/>
            <w:hideMark/>
          </w:tcPr>
          <w:p w14:paraId="7D628F5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9215F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5DFB7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59A08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070828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74B8D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107334972</w:t>
            </w:r>
          </w:p>
        </w:tc>
        <w:tc>
          <w:tcPr>
            <w:tcW w:w="2500" w:type="dxa"/>
            <w:noWrap/>
            <w:hideMark/>
          </w:tcPr>
          <w:p w14:paraId="588B73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8C966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D6974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85A56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B2652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82C78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107335132</w:t>
            </w:r>
          </w:p>
        </w:tc>
        <w:tc>
          <w:tcPr>
            <w:tcW w:w="2500" w:type="dxa"/>
            <w:noWrap/>
            <w:hideMark/>
          </w:tcPr>
          <w:p w14:paraId="6D10BD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6317E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257AF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7681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F51AA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AF52C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107335210</w:t>
            </w:r>
          </w:p>
        </w:tc>
        <w:tc>
          <w:tcPr>
            <w:tcW w:w="2500" w:type="dxa"/>
            <w:noWrap/>
            <w:hideMark/>
          </w:tcPr>
          <w:p w14:paraId="5ABB25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588CC3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F10D0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EA0F6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95D771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1AED9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107336364</w:t>
            </w:r>
          </w:p>
        </w:tc>
        <w:tc>
          <w:tcPr>
            <w:tcW w:w="2500" w:type="dxa"/>
            <w:noWrap/>
            <w:hideMark/>
          </w:tcPr>
          <w:p w14:paraId="4BC84D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E564D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D63F3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8C7B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1693C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D3484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107336365</w:t>
            </w:r>
          </w:p>
        </w:tc>
        <w:tc>
          <w:tcPr>
            <w:tcW w:w="2500" w:type="dxa"/>
            <w:noWrap/>
            <w:hideMark/>
          </w:tcPr>
          <w:p w14:paraId="42D752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0.000969</w:t>
            </w:r>
          </w:p>
        </w:tc>
        <w:tc>
          <w:tcPr>
            <w:tcW w:w="3120" w:type="dxa"/>
            <w:noWrap/>
            <w:hideMark/>
          </w:tcPr>
          <w:p w14:paraId="598636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E3FE05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44DF0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72DD2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3DF74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107336394</w:t>
            </w:r>
          </w:p>
        </w:tc>
        <w:tc>
          <w:tcPr>
            <w:tcW w:w="2500" w:type="dxa"/>
            <w:noWrap/>
            <w:hideMark/>
          </w:tcPr>
          <w:p w14:paraId="1E8D7B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4C3FF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160F43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8DCD6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20EE9C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12B319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107336428</w:t>
            </w:r>
          </w:p>
        </w:tc>
        <w:tc>
          <w:tcPr>
            <w:tcW w:w="2500" w:type="dxa"/>
            <w:noWrap/>
            <w:hideMark/>
          </w:tcPr>
          <w:p w14:paraId="411A2D7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44F4D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BC3D8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85078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D7F30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365D9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107336431</w:t>
            </w:r>
          </w:p>
        </w:tc>
        <w:tc>
          <w:tcPr>
            <w:tcW w:w="2500" w:type="dxa"/>
            <w:noWrap/>
            <w:hideMark/>
          </w:tcPr>
          <w:p w14:paraId="05622E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22AC01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8A2AD5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910C2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A8B2EA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88955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107336481</w:t>
            </w:r>
          </w:p>
        </w:tc>
        <w:tc>
          <w:tcPr>
            <w:tcW w:w="2500" w:type="dxa"/>
            <w:noWrap/>
            <w:hideMark/>
          </w:tcPr>
          <w:p w14:paraId="17B1FA6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1DF25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7A5805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E14C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54A7A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53755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107336484</w:t>
            </w:r>
          </w:p>
        </w:tc>
        <w:tc>
          <w:tcPr>
            <w:tcW w:w="2500" w:type="dxa"/>
            <w:noWrap/>
            <w:hideMark/>
          </w:tcPr>
          <w:p w14:paraId="56E360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BF456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62AEF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39B8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875CA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9EC56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107336493</w:t>
            </w:r>
          </w:p>
        </w:tc>
        <w:tc>
          <w:tcPr>
            <w:tcW w:w="2500" w:type="dxa"/>
            <w:noWrap/>
            <w:hideMark/>
          </w:tcPr>
          <w:p w14:paraId="7AC863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0.000698</w:t>
            </w:r>
          </w:p>
        </w:tc>
        <w:tc>
          <w:tcPr>
            <w:tcW w:w="3120" w:type="dxa"/>
            <w:noWrap/>
            <w:hideMark/>
          </w:tcPr>
          <w:p w14:paraId="74B06D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F909B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DEEE6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E6CD9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0EE8A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107336528</w:t>
            </w:r>
          </w:p>
        </w:tc>
        <w:tc>
          <w:tcPr>
            <w:tcW w:w="2500" w:type="dxa"/>
            <w:noWrap/>
            <w:hideMark/>
          </w:tcPr>
          <w:p w14:paraId="0A5308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E7E93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04C2E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F6C76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A4CF2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50936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107338475</w:t>
            </w:r>
          </w:p>
        </w:tc>
        <w:tc>
          <w:tcPr>
            <w:tcW w:w="2500" w:type="dxa"/>
            <w:noWrap/>
            <w:hideMark/>
          </w:tcPr>
          <w:p w14:paraId="5D7F46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6CCC0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E42CA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B53F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943A5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32F7C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107338482</w:t>
            </w:r>
          </w:p>
        </w:tc>
        <w:tc>
          <w:tcPr>
            <w:tcW w:w="2500" w:type="dxa"/>
            <w:noWrap/>
            <w:hideMark/>
          </w:tcPr>
          <w:p w14:paraId="5FD5A0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18E1C6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E26C61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91D3F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C7D87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6C981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107338556</w:t>
            </w:r>
          </w:p>
        </w:tc>
        <w:tc>
          <w:tcPr>
            <w:tcW w:w="2500" w:type="dxa"/>
            <w:noWrap/>
            <w:hideMark/>
          </w:tcPr>
          <w:p w14:paraId="7B76630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7C1BA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8015E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8A7F3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C3ECA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FF41D7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107338557</w:t>
            </w:r>
          </w:p>
        </w:tc>
        <w:tc>
          <w:tcPr>
            <w:tcW w:w="2500" w:type="dxa"/>
            <w:noWrap/>
            <w:hideMark/>
          </w:tcPr>
          <w:p w14:paraId="2319F9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68482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EC16B6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D545C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0E32E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678CF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107338563</w:t>
            </w:r>
          </w:p>
        </w:tc>
        <w:tc>
          <w:tcPr>
            <w:tcW w:w="2500" w:type="dxa"/>
            <w:noWrap/>
            <w:hideMark/>
          </w:tcPr>
          <w:p w14:paraId="63BC914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41D2F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E183C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41300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8DC0A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C8242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107340625</w:t>
            </w:r>
          </w:p>
        </w:tc>
        <w:tc>
          <w:tcPr>
            <w:tcW w:w="2500" w:type="dxa"/>
            <w:noWrap/>
            <w:hideMark/>
          </w:tcPr>
          <w:p w14:paraId="4C4478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9DF2D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652F1F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8A5C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E195A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DBBB8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107341528</w:t>
            </w:r>
          </w:p>
        </w:tc>
        <w:tc>
          <w:tcPr>
            <w:tcW w:w="2500" w:type="dxa"/>
            <w:noWrap/>
            <w:hideMark/>
          </w:tcPr>
          <w:p w14:paraId="45A08D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0.030123</w:t>
            </w:r>
          </w:p>
        </w:tc>
        <w:tc>
          <w:tcPr>
            <w:tcW w:w="3120" w:type="dxa"/>
            <w:noWrap/>
            <w:hideMark/>
          </w:tcPr>
          <w:p w14:paraId="3B7303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1E7CC5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18C19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BC8385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B2644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107341581</w:t>
            </w:r>
          </w:p>
        </w:tc>
        <w:tc>
          <w:tcPr>
            <w:tcW w:w="2500" w:type="dxa"/>
            <w:noWrap/>
            <w:hideMark/>
          </w:tcPr>
          <w:p w14:paraId="2610C71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CB25EB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13B27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974B9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B3B06B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27C884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107341628</w:t>
            </w:r>
          </w:p>
        </w:tc>
        <w:tc>
          <w:tcPr>
            <w:tcW w:w="2500" w:type="dxa"/>
            <w:noWrap/>
            <w:hideMark/>
          </w:tcPr>
          <w:p w14:paraId="5E8596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0.00907</w:t>
            </w:r>
          </w:p>
        </w:tc>
        <w:tc>
          <w:tcPr>
            <w:tcW w:w="3120" w:type="dxa"/>
            <w:noWrap/>
            <w:hideMark/>
          </w:tcPr>
          <w:p w14:paraId="45F877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E8CF2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B3374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45D99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5DB9D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107341669</w:t>
            </w:r>
          </w:p>
        </w:tc>
        <w:tc>
          <w:tcPr>
            <w:tcW w:w="2500" w:type="dxa"/>
            <w:noWrap/>
            <w:hideMark/>
          </w:tcPr>
          <w:p w14:paraId="553E42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8484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E28C0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60A5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2AB83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8EC65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107342235</w:t>
            </w:r>
          </w:p>
        </w:tc>
        <w:tc>
          <w:tcPr>
            <w:tcW w:w="2500" w:type="dxa"/>
            <w:noWrap/>
            <w:hideMark/>
          </w:tcPr>
          <w:p w14:paraId="7FEF8C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3EF21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6A2246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23715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SLC26A4</w:t>
            </w:r>
          </w:p>
        </w:tc>
        <w:tc>
          <w:tcPr>
            <w:tcW w:w="1420" w:type="dxa"/>
            <w:noWrap/>
            <w:hideMark/>
          </w:tcPr>
          <w:p w14:paraId="1FBFED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0FF5C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107342249</w:t>
            </w:r>
          </w:p>
        </w:tc>
        <w:tc>
          <w:tcPr>
            <w:tcW w:w="2500" w:type="dxa"/>
            <w:noWrap/>
            <w:hideMark/>
          </w:tcPr>
          <w:p w14:paraId="7F8D20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436D5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0605A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5C0C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74D70A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0E856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107342294</w:t>
            </w:r>
          </w:p>
        </w:tc>
        <w:tc>
          <w:tcPr>
            <w:tcW w:w="2500" w:type="dxa"/>
            <w:noWrap/>
            <w:hideMark/>
          </w:tcPr>
          <w:p w14:paraId="4C47275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0.000814</w:t>
            </w:r>
          </w:p>
        </w:tc>
        <w:tc>
          <w:tcPr>
            <w:tcW w:w="3120" w:type="dxa"/>
            <w:noWrap/>
            <w:hideMark/>
          </w:tcPr>
          <w:p w14:paraId="60BD66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49B87B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136C5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330714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4761C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107342333</w:t>
            </w:r>
          </w:p>
        </w:tc>
        <w:tc>
          <w:tcPr>
            <w:tcW w:w="2500" w:type="dxa"/>
            <w:noWrap/>
            <w:hideMark/>
          </w:tcPr>
          <w:p w14:paraId="323E17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32B06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32C00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B22F6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7D063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07A4F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107342369</w:t>
            </w:r>
          </w:p>
        </w:tc>
        <w:tc>
          <w:tcPr>
            <w:tcW w:w="2500" w:type="dxa"/>
            <w:noWrap/>
            <w:hideMark/>
          </w:tcPr>
          <w:p w14:paraId="4F49CA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CDC36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8D177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FE19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F15A9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D0BD0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107342377</w:t>
            </w:r>
          </w:p>
        </w:tc>
        <w:tc>
          <w:tcPr>
            <w:tcW w:w="2500" w:type="dxa"/>
            <w:noWrap/>
            <w:hideMark/>
          </w:tcPr>
          <w:p w14:paraId="3947B1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0E8294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4F164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CB144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ED63A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B9764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107342388</w:t>
            </w:r>
          </w:p>
        </w:tc>
        <w:tc>
          <w:tcPr>
            <w:tcW w:w="2500" w:type="dxa"/>
            <w:noWrap/>
            <w:hideMark/>
          </w:tcPr>
          <w:p w14:paraId="39F89E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1E0DB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B004F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1588C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202D8A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E3361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107342433</w:t>
            </w:r>
          </w:p>
        </w:tc>
        <w:tc>
          <w:tcPr>
            <w:tcW w:w="2500" w:type="dxa"/>
            <w:noWrap/>
            <w:hideMark/>
          </w:tcPr>
          <w:p w14:paraId="6423A8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6FF71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238C8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BA8C4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EA494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AD748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107342461</w:t>
            </w:r>
          </w:p>
        </w:tc>
        <w:tc>
          <w:tcPr>
            <w:tcW w:w="2500" w:type="dxa"/>
            <w:noWrap/>
            <w:hideMark/>
          </w:tcPr>
          <w:p w14:paraId="1000FD9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10C8A5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2AB71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D248D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54061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1F6BF9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107342483</w:t>
            </w:r>
          </w:p>
        </w:tc>
        <w:tc>
          <w:tcPr>
            <w:tcW w:w="2500" w:type="dxa"/>
            <w:noWrap/>
            <w:hideMark/>
          </w:tcPr>
          <w:p w14:paraId="021FC9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1876E4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8404BB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BEAAE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EAE0B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60482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107342485</w:t>
            </w:r>
          </w:p>
        </w:tc>
        <w:tc>
          <w:tcPr>
            <w:tcW w:w="2500" w:type="dxa"/>
            <w:noWrap/>
            <w:hideMark/>
          </w:tcPr>
          <w:p w14:paraId="760DC2E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8FC0B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1641A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A641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363007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B9B3B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107344811</w:t>
            </w:r>
          </w:p>
        </w:tc>
        <w:tc>
          <w:tcPr>
            <w:tcW w:w="2500" w:type="dxa"/>
            <w:noWrap/>
            <w:hideMark/>
          </w:tcPr>
          <w:p w14:paraId="3D4633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493C4B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0A396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E25B4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7D537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9AF6E4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107350481</w:t>
            </w:r>
          </w:p>
        </w:tc>
        <w:tc>
          <w:tcPr>
            <w:tcW w:w="2500" w:type="dxa"/>
            <w:noWrap/>
            <w:hideMark/>
          </w:tcPr>
          <w:p w14:paraId="5A2797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BE548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15222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49B3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36A03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5136C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107350519</w:t>
            </w:r>
          </w:p>
        </w:tc>
        <w:tc>
          <w:tcPr>
            <w:tcW w:w="2500" w:type="dxa"/>
            <w:noWrap/>
            <w:hideMark/>
          </w:tcPr>
          <w:p w14:paraId="15400C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52A2D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233E3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CBC1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2D4DA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AD18A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107350527</w:t>
            </w:r>
          </w:p>
        </w:tc>
        <w:tc>
          <w:tcPr>
            <w:tcW w:w="2500" w:type="dxa"/>
            <w:noWrap/>
            <w:hideMark/>
          </w:tcPr>
          <w:p w14:paraId="03C68ED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362F3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03279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1705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B471F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28EA1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107350528</w:t>
            </w:r>
          </w:p>
        </w:tc>
        <w:tc>
          <w:tcPr>
            <w:tcW w:w="2500" w:type="dxa"/>
            <w:noWrap/>
            <w:hideMark/>
          </w:tcPr>
          <w:p w14:paraId="54C345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257E54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BBD37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13779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2DEE5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C07A7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107350539</w:t>
            </w:r>
          </w:p>
        </w:tc>
        <w:tc>
          <w:tcPr>
            <w:tcW w:w="2500" w:type="dxa"/>
            <w:noWrap/>
            <w:hideMark/>
          </w:tcPr>
          <w:p w14:paraId="7CAD10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65263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479D0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AC316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1F1219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7AA2E6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107350560</w:t>
            </w:r>
          </w:p>
        </w:tc>
        <w:tc>
          <w:tcPr>
            <w:tcW w:w="2500" w:type="dxa"/>
            <w:noWrap/>
            <w:hideMark/>
          </w:tcPr>
          <w:p w14:paraId="56669A9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39450E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6BAEA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5FF42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B274B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D9B53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107350572</w:t>
            </w:r>
          </w:p>
        </w:tc>
        <w:tc>
          <w:tcPr>
            <w:tcW w:w="2500" w:type="dxa"/>
            <w:noWrap/>
            <w:hideMark/>
          </w:tcPr>
          <w:p w14:paraId="2AEB85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86FE3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C508B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1762E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13A20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2E0CB7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107350599</w:t>
            </w:r>
          </w:p>
        </w:tc>
        <w:tc>
          <w:tcPr>
            <w:tcW w:w="2500" w:type="dxa"/>
            <w:noWrap/>
            <w:hideMark/>
          </w:tcPr>
          <w:p w14:paraId="38D646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F4C78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A62E2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ECB6F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C34E5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4457ED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107350621</w:t>
            </w:r>
          </w:p>
        </w:tc>
        <w:tc>
          <w:tcPr>
            <w:tcW w:w="2500" w:type="dxa"/>
            <w:noWrap/>
            <w:hideMark/>
          </w:tcPr>
          <w:p w14:paraId="7C4BA51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D0A7E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1A0906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45984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8EF131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6BD12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107350627</w:t>
            </w:r>
          </w:p>
        </w:tc>
        <w:tc>
          <w:tcPr>
            <w:tcW w:w="2500" w:type="dxa"/>
            <w:noWrap/>
            <w:hideMark/>
          </w:tcPr>
          <w:p w14:paraId="2E69A49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5DC5B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FB4D9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D1691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17BA23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5B0008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107350628</w:t>
            </w:r>
          </w:p>
        </w:tc>
        <w:tc>
          <w:tcPr>
            <w:tcW w:w="2500" w:type="dxa"/>
            <w:noWrap/>
            <w:hideMark/>
          </w:tcPr>
          <w:p w14:paraId="2B4EDC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0B68B5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57EAFC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DBCC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C33E6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E1EEA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107352969</w:t>
            </w:r>
          </w:p>
        </w:tc>
        <w:tc>
          <w:tcPr>
            <w:tcW w:w="2500" w:type="dxa"/>
            <w:noWrap/>
            <w:hideMark/>
          </w:tcPr>
          <w:p w14:paraId="330808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64523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A1F37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29555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4BC608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9CFAD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107353020</w:t>
            </w:r>
          </w:p>
        </w:tc>
        <w:tc>
          <w:tcPr>
            <w:tcW w:w="2500" w:type="dxa"/>
            <w:noWrap/>
            <w:hideMark/>
          </w:tcPr>
          <w:p w14:paraId="7F478E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737B8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AFEEE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05D09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120A2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C1539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107353039</w:t>
            </w:r>
          </w:p>
        </w:tc>
        <w:tc>
          <w:tcPr>
            <w:tcW w:w="2500" w:type="dxa"/>
            <w:noWrap/>
            <w:hideMark/>
          </w:tcPr>
          <w:p w14:paraId="755834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3DBA0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56F4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6DF16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6FD21D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6AB0B35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107353040</w:t>
            </w:r>
          </w:p>
        </w:tc>
        <w:tc>
          <w:tcPr>
            <w:tcW w:w="2500" w:type="dxa"/>
            <w:noWrap/>
            <w:hideMark/>
          </w:tcPr>
          <w:p w14:paraId="17DCFF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43445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994265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E357C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5AABC5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AC8DA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107355846</w:t>
            </w:r>
          </w:p>
        </w:tc>
        <w:tc>
          <w:tcPr>
            <w:tcW w:w="2500" w:type="dxa"/>
            <w:noWrap/>
            <w:hideMark/>
          </w:tcPr>
          <w:p w14:paraId="567BB8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0.007326</w:t>
            </w:r>
          </w:p>
        </w:tc>
        <w:tc>
          <w:tcPr>
            <w:tcW w:w="3120" w:type="dxa"/>
            <w:noWrap/>
            <w:hideMark/>
          </w:tcPr>
          <w:p w14:paraId="634F05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77F06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8EF18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4DD59F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74CB77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107355874</w:t>
            </w:r>
          </w:p>
        </w:tc>
        <w:tc>
          <w:tcPr>
            <w:tcW w:w="2500" w:type="dxa"/>
            <w:noWrap/>
            <w:hideMark/>
          </w:tcPr>
          <w:p w14:paraId="75274B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0.002209</w:t>
            </w:r>
          </w:p>
        </w:tc>
        <w:tc>
          <w:tcPr>
            <w:tcW w:w="3120" w:type="dxa"/>
            <w:noWrap/>
            <w:hideMark/>
          </w:tcPr>
          <w:p w14:paraId="7F84EC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42EB2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4F68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65A8E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0B1427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107355887</w:t>
            </w:r>
          </w:p>
        </w:tc>
        <w:tc>
          <w:tcPr>
            <w:tcW w:w="2500" w:type="dxa"/>
            <w:noWrap/>
            <w:hideMark/>
          </w:tcPr>
          <w:p w14:paraId="1F33B0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CF893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6C461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36B0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0E6E49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38142D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107355926</w:t>
            </w:r>
          </w:p>
        </w:tc>
        <w:tc>
          <w:tcPr>
            <w:tcW w:w="2500" w:type="dxa"/>
            <w:noWrap/>
            <w:hideMark/>
          </w:tcPr>
          <w:p w14:paraId="79272F8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F568D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80A5B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C9BB6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SLC26A4</w:t>
            </w:r>
          </w:p>
        </w:tc>
        <w:tc>
          <w:tcPr>
            <w:tcW w:w="1420" w:type="dxa"/>
            <w:noWrap/>
            <w:hideMark/>
          </w:tcPr>
          <w:p w14:paraId="7026DF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w:t>
            </w:r>
          </w:p>
        </w:tc>
        <w:tc>
          <w:tcPr>
            <w:tcW w:w="1240" w:type="dxa"/>
            <w:noWrap/>
            <w:hideMark/>
          </w:tcPr>
          <w:p w14:paraId="1E6346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107355942</w:t>
            </w:r>
          </w:p>
        </w:tc>
        <w:tc>
          <w:tcPr>
            <w:tcW w:w="2500" w:type="dxa"/>
            <w:noWrap/>
            <w:hideMark/>
          </w:tcPr>
          <w:p w14:paraId="618FF1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6A3FC5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053B9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6129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78D87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bookmarkStart w:id="23" w:name="RANGE!B110:E816"/>
            <w:r w:rsidRPr="0041230A">
              <w:rPr>
                <w:rFonts w:ascii="Calibri" w:eastAsia="Times New Roman" w:hAnsi="Calibri" w:cs="Times New Roman"/>
                <w:color w:val="000000"/>
                <w:sz w:val="18"/>
              </w:rPr>
              <w:t>11</w:t>
            </w:r>
            <w:bookmarkEnd w:id="23"/>
          </w:p>
        </w:tc>
        <w:tc>
          <w:tcPr>
            <w:tcW w:w="1240" w:type="dxa"/>
            <w:noWrap/>
            <w:hideMark/>
          </w:tcPr>
          <w:p w14:paraId="5B99AD8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76841633</w:t>
            </w:r>
          </w:p>
        </w:tc>
        <w:tc>
          <w:tcPr>
            <w:tcW w:w="2500" w:type="dxa"/>
            <w:noWrap/>
            <w:hideMark/>
          </w:tcPr>
          <w:p w14:paraId="31A382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68CC98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62764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CC6F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E79BF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57720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76853738</w:t>
            </w:r>
          </w:p>
        </w:tc>
        <w:tc>
          <w:tcPr>
            <w:tcW w:w="2500" w:type="dxa"/>
            <w:noWrap/>
            <w:hideMark/>
          </w:tcPr>
          <w:p w14:paraId="65BE56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5215C6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72B4B7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60B8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DA006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F2BA9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76853742</w:t>
            </w:r>
          </w:p>
        </w:tc>
        <w:tc>
          <w:tcPr>
            <w:tcW w:w="2500" w:type="dxa"/>
            <w:noWrap/>
            <w:hideMark/>
          </w:tcPr>
          <w:p w14:paraId="3901521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2B6BA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0C4A8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FBAB6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EBEA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48C7D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76853746</w:t>
            </w:r>
          </w:p>
        </w:tc>
        <w:tc>
          <w:tcPr>
            <w:tcW w:w="2500" w:type="dxa"/>
            <w:noWrap/>
            <w:hideMark/>
          </w:tcPr>
          <w:p w14:paraId="1CA49E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26C051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BE9F9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93EA9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C9BA2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C868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76853783</w:t>
            </w:r>
          </w:p>
        </w:tc>
        <w:tc>
          <w:tcPr>
            <w:tcW w:w="2500" w:type="dxa"/>
            <w:noWrap/>
            <w:hideMark/>
          </w:tcPr>
          <w:p w14:paraId="68543CC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0.342275</w:t>
            </w:r>
          </w:p>
        </w:tc>
        <w:tc>
          <w:tcPr>
            <w:tcW w:w="3120" w:type="dxa"/>
            <w:noWrap/>
            <w:hideMark/>
          </w:tcPr>
          <w:p w14:paraId="02ABD2B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23A67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FCAAF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B387B8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0E8FA1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76853790</w:t>
            </w:r>
          </w:p>
        </w:tc>
        <w:tc>
          <w:tcPr>
            <w:tcW w:w="2500" w:type="dxa"/>
            <w:noWrap/>
            <w:hideMark/>
          </w:tcPr>
          <w:p w14:paraId="14CEEF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1C1A6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85BEA3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B613D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32445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19A48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76853814</w:t>
            </w:r>
          </w:p>
        </w:tc>
        <w:tc>
          <w:tcPr>
            <w:tcW w:w="2500" w:type="dxa"/>
            <w:noWrap/>
            <w:hideMark/>
          </w:tcPr>
          <w:p w14:paraId="06E67A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52F9E8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AA6974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358DF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693D6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098FF4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76853829</w:t>
            </w:r>
          </w:p>
        </w:tc>
        <w:tc>
          <w:tcPr>
            <w:tcW w:w="2500" w:type="dxa"/>
            <w:noWrap/>
            <w:hideMark/>
          </w:tcPr>
          <w:p w14:paraId="288667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472CBEF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15BC44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06ED5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8CCEF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18CF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76853832</w:t>
            </w:r>
          </w:p>
        </w:tc>
        <w:tc>
          <w:tcPr>
            <w:tcW w:w="2500" w:type="dxa"/>
            <w:noWrap/>
            <w:hideMark/>
          </w:tcPr>
          <w:p w14:paraId="17CB694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191CC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A6554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8542B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B5E24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5BB7C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76853833</w:t>
            </w:r>
          </w:p>
        </w:tc>
        <w:tc>
          <w:tcPr>
            <w:tcW w:w="2500" w:type="dxa"/>
            <w:noWrap/>
            <w:hideMark/>
          </w:tcPr>
          <w:p w14:paraId="549E64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5B7070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8B0286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2174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6178B2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7503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76858797</w:t>
            </w:r>
          </w:p>
        </w:tc>
        <w:tc>
          <w:tcPr>
            <w:tcW w:w="2500" w:type="dxa"/>
            <w:noWrap/>
            <w:hideMark/>
          </w:tcPr>
          <w:p w14:paraId="1A25FA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E100C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221565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0B2CF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CC904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6B8DD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76858830</w:t>
            </w:r>
          </w:p>
        </w:tc>
        <w:tc>
          <w:tcPr>
            <w:tcW w:w="2500" w:type="dxa"/>
            <w:noWrap/>
            <w:hideMark/>
          </w:tcPr>
          <w:p w14:paraId="2D245A2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66A34F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0D413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FA8ED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E46A7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78BE1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76858837</w:t>
            </w:r>
          </w:p>
        </w:tc>
        <w:tc>
          <w:tcPr>
            <w:tcW w:w="2500" w:type="dxa"/>
            <w:noWrap/>
            <w:hideMark/>
          </w:tcPr>
          <w:p w14:paraId="3C661A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0.005548</w:t>
            </w:r>
          </w:p>
        </w:tc>
        <w:tc>
          <w:tcPr>
            <w:tcW w:w="3120" w:type="dxa"/>
            <w:noWrap/>
            <w:hideMark/>
          </w:tcPr>
          <w:p w14:paraId="341A75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4B90F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8CCC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59AAA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92513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76858860</w:t>
            </w:r>
          </w:p>
        </w:tc>
        <w:tc>
          <w:tcPr>
            <w:tcW w:w="2500" w:type="dxa"/>
            <w:noWrap/>
            <w:hideMark/>
          </w:tcPr>
          <w:p w14:paraId="4D4379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3091B7F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0882C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0629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66C59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5A5EF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76858863</w:t>
            </w:r>
          </w:p>
        </w:tc>
        <w:tc>
          <w:tcPr>
            <w:tcW w:w="2500" w:type="dxa"/>
            <w:noWrap/>
            <w:hideMark/>
          </w:tcPr>
          <w:p w14:paraId="69D3D8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F2EF8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26FDA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8F22A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33055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05689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76858897</w:t>
            </w:r>
          </w:p>
        </w:tc>
        <w:tc>
          <w:tcPr>
            <w:tcW w:w="2500" w:type="dxa"/>
            <w:noWrap/>
            <w:hideMark/>
          </w:tcPr>
          <w:p w14:paraId="12EEA2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7E675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15B6C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DDDD3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B7C4F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B1187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76858950</w:t>
            </w:r>
          </w:p>
        </w:tc>
        <w:tc>
          <w:tcPr>
            <w:tcW w:w="2500" w:type="dxa"/>
            <w:noWrap/>
            <w:hideMark/>
          </w:tcPr>
          <w:p w14:paraId="2A7C20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76F661E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50067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10BEA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66E59B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274AD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76866915</w:t>
            </w:r>
          </w:p>
        </w:tc>
        <w:tc>
          <w:tcPr>
            <w:tcW w:w="2500" w:type="dxa"/>
            <w:noWrap/>
            <w:hideMark/>
          </w:tcPr>
          <w:p w14:paraId="31404A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0A729F2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63AF1B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15BE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C2CC8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D1CF9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76866926</w:t>
            </w:r>
          </w:p>
        </w:tc>
        <w:tc>
          <w:tcPr>
            <w:tcW w:w="2500" w:type="dxa"/>
            <w:noWrap/>
            <w:hideMark/>
          </w:tcPr>
          <w:p w14:paraId="6B9EBE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0.00105</w:t>
            </w:r>
          </w:p>
        </w:tc>
        <w:tc>
          <w:tcPr>
            <w:tcW w:w="3120" w:type="dxa"/>
            <w:noWrap/>
            <w:hideMark/>
          </w:tcPr>
          <w:p w14:paraId="43EE40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A6D20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56EE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8166C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F57D5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76866929</w:t>
            </w:r>
          </w:p>
        </w:tc>
        <w:tc>
          <w:tcPr>
            <w:tcW w:w="2500" w:type="dxa"/>
            <w:noWrap/>
            <w:hideMark/>
          </w:tcPr>
          <w:p w14:paraId="67AB31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DA8BEA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4D8008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D51E3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1F496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F49C4C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76866948</w:t>
            </w:r>
          </w:p>
        </w:tc>
        <w:tc>
          <w:tcPr>
            <w:tcW w:w="2500" w:type="dxa"/>
            <w:noWrap/>
            <w:hideMark/>
          </w:tcPr>
          <w:p w14:paraId="4C0F21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0.001051</w:t>
            </w:r>
          </w:p>
        </w:tc>
        <w:tc>
          <w:tcPr>
            <w:tcW w:w="3120" w:type="dxa"/>
            <w:noWrap/>
            <w:hideMark/>
          </w:tcPr>
          <w:p w14:paraId="7B757A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224F61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989FF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33EBD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8F986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76866955</w:t>
            </w:r>
          </w:p>
        </w:tc>
        <w:tc>
          <w:tcPr>
            <w:tcW w:w="2500" w:type="dxa"/>
            <w:noWrap/>
            <w:hideMark/>
          </w:tcPr>
          <w:p w14:paraId="27B877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0.017402</w:t>
            </w:r>
          </w:p>
        </w:tc>
        <w:tc>
          <w:tcPr>
            <w:tcW w:w="3120" w:type="dxa"/>
            <w:noWrap/>
            <w:hideMark/>
          </w:tcPr>
          <w:p w14:paraId="6AD7C1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33F72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0111A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0E993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618CE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76867026</w:t>
            </w:r>
          </w:p>
        </w:tc>
        <w:tc>
          <w:tcPr>
            <w:tcW w:w="2500" w:type="dxa"/>
            <w:noWrap/>
            <w:hideMark/>
          </w:tcPr>
          <w:p w14:paraId="40BB2BA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0.000236</w:t>
            </w:r>
          </w:p>
        </w:tc>
        <w:tc>
          <w:tcPr>
            <w:tcW w:w="3120" w:type="dxa"/>
            <w:noWrap/>
            <w:hideMark/>
          </w:tcPr>
          <w:p w14:paraId="6785D4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86A1C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9D4F9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6020A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74F0E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76867047</w:t>
            </w:r>
          </w:p>
        </w:tc>
        <w:tc>
          <w:tcPr>
            <w:tcW w:w="2500" w:type="dxa"/>
            <w:noWrap/>
            <w:hideMark/>
          </w:tcPr>
          <w:p w14:paraId="7EE8CC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0.000237</w:t>
            </w:r>
          </w:p>
        </w:tc>
        <w:tc>
          <w:tcPr>
            <w:tcW w:w="3120" w:type="dxa"/>
            <w:noWrap/>
            <w:hideMark/>
          </w:tcPr>
          <w:p w14:paraId="440B7B5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3EC054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F910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FA19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0B3DC8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76867058</w:t>
            </w:r>
          </w:p>
        </w:tc>
        <w:tc>
          <w:tcPr>
            <w:tcW w:w="2500" w:type="dxa"/>
            <w:noWrap/>
            <w:hideMark/>
          </w:tcPr>
          <w:p w14:paraId="5F2086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0.00149</w:t>
            </w:r>
          </w:p>
        </w:tc>
        <w:tc>
          <w:tcPr>
            <w:tcW w:w="3120" w:type="dxa"/>
            <w:noWrap/>
            <w:hideMark/>
          </w:tcPr>
          <w:p w14:paraId="7DD6C9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7ABB1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92B9D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7EFAF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12769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76867062</w:t>
            </w:r>
          </w:p>
        </w:tc>
        <w:tc>
          <w:tcPr>
            <w:tcW w:w="2500" w:type="dxa"/>
            <w:noWrap/>
            <w:hideMark/>
          </w:tcPr>
          <w:p w14:paraId="3FFC2D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86D203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A2920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67857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67918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ABE0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76867064</w:t>
            </w:r>
          </w:p>
        </w:tc>
        <w:tc>
          <w:tcPr>
            <w:tcW w:w="2500" w:type="dxa"/>
            <w:noWrap/>
            <w:hideMark/>
          </w:tcPr>
          <w:p w14:paraId="52C7B7D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0.000356</w:t>
            </w:r>
          </w:p>
        </w:tc>
        <w:tc>
          <w:tcPr>
            <w:tcW w:w="3120" w:type="dxa"/>
            <w:noWrap/>
            <w:hideMark/>
          </w:tcPr>
          <w:p w14:paraId="52E5A2C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03B1A2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C9A3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B90BC2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A903A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76867076</w:t>
            </w:r>
          </w:p>
        </w:tc>
        <w:tc>
          <w:tcPr>
            <w:tcW w:w="2500" w:type="dxa"/>
            <w:noWrap/>
            <w:hideMark/>
          </w:tcPr>
          <w:p w14:paraId="5A2142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8F2A8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50563C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6612F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4F289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79802D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76867115</w:t>
            </w:r>
          </w:p>
        </w:tc>
        <w:tc>
          <w:tcPr>
            <w:tcW w:w="2500" w:type="dxa"/>
            <w:noWrap/>
            <w:hideMark/>
          </w:tcPr>
          <w:p w14:paraId="2DB2DC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0.000836</w:t>
            </w:r>
          </w:p>
        </w:tc>
        <w:tc>
          <w:tcPr>
            <w:tcW w:w="3120" w:type="dxa"/>
            <w:noWrap/>
            <w:hideMark/>
          </w:tcPr>
          <w:p w14:paraId="41CBDD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5528D9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D1F99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4614B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A5126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76867116</w:t>
            </w:r>
          </w:p>
        </w:tc>
        <w:tc>
          <w:tcPr>
            <w:tcW w:w="2500" w:type="dxa"/>
            <w:noWrap/>
            <w:hideMark/>
          </w:tcPr>
          <w:p w14:paraId="6EBF85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0.000358</w:t>
            </w:r>
          </w:p>
        </w:tc>
        <w:tc>
          <w:tcPr>
            <w:tcW w:w="3120" w:type="dxa"/>
            <w:noWrap/>
            <w:hideMark/>
          </w:tcPr>
          <w:p w14:paraId="446803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BF715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0EA8A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C69F85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693F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76867135</w:t>
            </w:r>
          </w:p>
        </w:tc>
        <w:tc>
          <w:tcPr>
            <w:tcW w:w="2500" w:type="dxa"/>
            <w:noWrap/>
            <w:hideMark/>
          </w:tcPr>
          <w:p w14:paraId="38BDC0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0.018913</w:t>
            </w:r>
          </w:p>
        </w:tc>
        <w:tc>
          <w:tcPr>
            <w:tcW w:w="3120" w:type="dxa"/>
            <w:noWrap/>
            <w:hideMark/>
          </w:tcPr>
          <w:p w14:paraId="628BB5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FF93C0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6B7E5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9DA3C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43E88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76867167</w:t>
            </w:r>
          </w:p>
        </w:tc>
        <w:tc>
          <w:tcPr>
            <w:tcW w:w="2500" w:type="dxa"/>
            <w:noWrap/>
            <w:hideMark/>
          </w:tcPr>
          <w:p w14:paraId="6E16D9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D9032C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68A68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80F8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9BF32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0A77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76867180</w:t>
            </w:r>
          </w:p>
        </w:tc>
        <w:tc>
          <w:tcPr>
            <w:tcW w:w="2500" w:type="dxa"/>
            <w:noWrap/>
            <w:hideMark/>
          </w:tcPr>
          <w:p w14:paraId="17A744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0.001808</w:t>
            </w:r>
          </w:p>
        </w:tc>
        <w:tc>
          <w:tcPr>
            <w:tcW w:w="3120" w:type="dxa"/>
            <w:noWrap/>
            <w:hideMark/>
          </w:tcPr>
          <w:p w14:paraId="06FB72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95B01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C9A3C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69C99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0C71F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76867183</w:t>
            </w:r>
          </w:p>
        </w:tc>
        <w:tc>
          <w:tcPr>
            <w:tcW w:w="2500" w:type="dxa"/>
            <w:noWrap/>
            <w:hideMark/>
          </w:tcPr>
          <w:p w14:paraId="7210737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C2BD4F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7D8C7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92452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37352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A3257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76867721</w:t>
            </w:r>
          </w:p>
        </w:tc>
        <w:tc>
          <w:tcPr>
            <w:tcW w:w="2500" w:type="dxa"/>
            <w:noWrap/>
            <w:hideMark/>
          </w:tcPr>
          <w:p w14:paraId="385445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0.000715</w:t>
            </w:r>
          </w:p>
        </w:tc>
        <w:tc>
          <w:tcPr>
            <w:tcW w:w="3120" w:type="dxa"/>
            <w:noWrap/>
            <w:hideMark/>
          </w:tcPr>
          <w:p w14:paraId="13FD5A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F925C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82AB4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FF20BA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3B6C4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76867745</w:t>
            </w:r>
          </w:p>
        </w:tc>
        <w:tc>
          <w:tcPr>
            <w:tcW w:w="2500" w:type="dxa"/>
            <w:noWrap/>
            <w:hideMark/>
          </w:tcPr>
          <w:p w14:paraId="25AB24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0.002724</w:t>
            </w:r>
          </w:p>
        </w:tc>
        <w:tc>
          <w:tcPr>
            <w:tcW w:w="3120" w:type="dxa"/>
            <w:noWrap/>
            <w:hideMark/>
          </w:tcPr>
          <w:p w14:paraId="3192274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BDB926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2C425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7F958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D714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76867784</w:t>
            </w:r>
          </w:p>
        </w:tc>
        <w:tc>
          <w:tcPr>
            <w:tcW w:w="2500" w:type="dxa"/>
            <w:noWrap/>
            <w:hideMark/>
          </w:tcPr>
          <w:p w14:paraId="6D4346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48FBB8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BA5507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8B9CF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41137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38905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76867870</w:t>
            </w:r>
          </w:p>
        </w:tc>
        <w:tc>
          <w:tcPr>
            <w:tcW w:w="2500" w:type="dxa"/>
            <w:noWrap/>
            <w:hideMark/>
          </w:tcPr>
          <w:p w14:paraId="2AA302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4A9D9D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02CAF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0D17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536E3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B830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76867903</w:t>
            </w:r>
          </w:p>
        </w:tc>
        <w:tc>
          <w:tcPr>
            <w:tcW w:w="2500" w:type="dxa"/>
            <w:noWrap/>
            <w:hideMark/>
          </w:tcPr>
          <w:p w14:paraId="4D2FA6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0.000833</w:t>
            </w:r>
          </w:p>
        </w:tc>
        <w:tc>
          <w:tcPr>
            <w:tcW w:w="3120" w:type="dxa"/>
            <w:noWrap/>
            <w:hideMark/>
          </w:tcPr>
          <w:p w14:paraId="381FD3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2D1C8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3064C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970F5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B346F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76867967</w:t>
            </w:r>
          </w:p>
        </w:tc>
        <w:tc>
          <w:tcPr>
            <w:tcW w:w="2500" w:type="dxa"/>
            <w:noWrap/>
            <w:hideMark/>
          </w:tcPr>
          <w:p w14:paraId="45B0B9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7C470E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00AC2C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AD08A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83156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E318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76867991</w:t>
            </w:r>
          </w:p>
        </w:tc>
        <w:tc>
          <w:tcPr>
            <w:tcW w:w="2500" w:type="dxa"/>
            <w:noWrap/>
            <w:hideMark/>
          </w:tcPr>
          <w:p w14:paraId="3E3C4C9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A5312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F89BB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E01A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B5612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2163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76868002</w:t>
            </w:r>
          </w:p>
        </w:tc>
        <w:tc>
          <w:tcPr>
            <w:tcW w:w="2500" w:type="dxa"/>
            <w:noWrap/>
            <w:hideMark/>
          </w:tcPr>
          <w:p w14:paraId="0BF59E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0.000478</w:t>
            </w:r>
          </w:p>
        </w:tc>
        <w:tc>
          <w:tcPr>
            <w:tcW w:w="3120" w:type="dxa"/>
            <w:noWrap/>
            <w:hideMark/>
          </w:tcPr>
          <w:p w14:paraId="68D037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41C2F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7BA8A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0301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F51707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76868003</w:t>
            </w:r>
          </w:p>
        </w:tc>
        <w:tc>
          <w:tcPr>
            <w:tcW w:w="2500" w:type="dxa"/>
            <w:noWrap/>
            <w:hideMark/>
          </w:tcPr>
          <w:p w14:paraId="22538F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AAFED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CCE13C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E11EE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26C2F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B6663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76868045</w:t>
            </w:r>
          </w:p>
        </w:tc>
        <w:tc>
          <w:tcPr>
            <w:tcW w:w="2500" w:type="dxa"/>
            <w:noWrap/>
            <w:hideMark/>
          </w:tcPr>
          <w:p w14:paraId="61F728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61CF67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E4A22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DA10F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C898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A7D6A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76868046</w:t>
            </w:r>
          </w:p>
        </w:tc>
        <w:tc>
          <w:tcPr>
            <w:tcW w:w="2500" w:type="dxa"/>
            <w:noWrap/>
            <w:hideMark/>
          </w:tcPr>
          <w:p w14:paraId="487483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0.000961</w:t>
            </w:r>
          </w:p>
        </w:tc>
        <w:tc>
          <w:tcPr>
            <w:tcW w:w="3120" w:type="dxa"/>
            <w:noWrap/>
            <w:hideMark/>
          </w:tcPr>
          <w:p w14:paraId="38E540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CDD42F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2CCF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D295F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3D7D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76868069</w:t>
            </w:r>
          </w:p>
        </w:tc>
        <w:tc>
          <w:tcPr>
            <w:tcW w:w="2500" w:type="dxa"/>
            <w:noWrap/>
            <w:hideMark/>
          </w:tcPr>
          <w:p w14:paraId="3CF93A1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03644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1B773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5F104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00CB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297B7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76868076</w:t>
            </w:r>
          </w:p>
        </w:tc>
        <w:tc>
          <w:tcPr>
            <w:tcW w:w="2500" w:type="dxa"/>
            <w:noWrap/>
            <w:hideMark/>
          </w:tcPr>
          <w:p w14:paraId="4170AA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1A5AE5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79138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B9545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4E491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FA9E3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76868090</w:t>
            </w:r>
          </w:p>
        </w:tc>
        <w:tc>
          <w:tcPr>
            <w:tcW w:w="2500" w:type="dxa"/>
            <w:noWrap/>
            <w:hideMark/>
          </w:tcPr>
          <w:p w14:paraId="038C2D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3C43D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8F9C0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FC1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5EC49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BCFE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76868096</w:t>
            </w:r>
          </w:p>
        </w:tc>
        <w:tc>
          <w:tcPr>
            <w:tcW w:w="2500" w:type="dxa"/>
            <w:noWrap/>
            <w:hideMark/>
          </w:tcPr>
          <w:p w14:paraId="317A6E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0.002421</w:t>
            </w:r>
          </w:p>
        </w:tc>
        <w:tc>
          <w:tcPr>
            <w:tcW w:w="3120" w:type="dxa"/>
            <w:noWrap/>
            <w:hideMark/>
          </w:tcPr>
          <w:p w14:paraId="40F68D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09032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2596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D0C33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82B73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76868278</w:t>
            </w:r>
          </w:p>
        </w:tc>
        <w:tc>
          <w:tcPr>
            <w:tcW w:w="2500" w:type="dxa"/>
            <w:noWrap/>
            <w:hideMark/>
          </w:tcPr>
          <w:p w14:paraId="05F7C2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0.054964</w:t>
            </w:r>
          </w:p>
        </w:tc>
        <w:tc>
          <w:tcPr>
            <w:tcW w:w="3120" w:type="dxa"/>
            <w:noWrap/>
            <w:hideMark/>
          </w:tcPr>
          <w:p w14:paraId="0CDF92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D260B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C9DE4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6058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638AD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76868310</w:t>
            </w:r>
          </w:p>
        </w:tc>
        <w:tc>
          <w:tcPr>
            <w:tcW w:w="2500" w:type="dxa"/>
            <w:noWrap/>
            <w:hideMark/>
          </w:tcPr>
          <w:p w14:paraId="476E01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0.001646</w:t>
            </w:r>
          </w:p>
        </w:tc>
        <w:tc>
          <w:tcPr>
            <w:tcW w:w="3120" w:type="dxa"/>
            <w:noWrap/>
            <w:hideMark/>
          </w:tcPr>
          <w:p w14:paraId="622F18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A079D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D52B5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24EC80C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015E4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76868372</w:t>
            </w:r>
          </w:p>
        </w:tc>
        <w:tc>
          <w:tcPr>
            <w:tcW w:w="2500" w:type="dxa"/>
            <w:noWrap/>
            <w:hideMark/>
          </w:tcPr>
          <w:p w14:paraId="02D8E8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0.353282</w:t>
            </w:r>
          </w:p>
        </w:tc>
        <w:tc>
          <w:tcPr>
            <w:tcW w:w="3120" w:type="dxa"/>
            <w:noWrap/>
            <w:hideMark/>
          </w:tcPr>
          <w:p w14:paraId="56625D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B3B643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6F9EF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6329D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EC4EF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76868392</w:t>
            </w:r>
          </w:p>
        </w:tc>
        <w:tc>
          <w:tcPr>
            <w:tcW w:w="2500" w:type="dxa"/>
            <w:noWrap/>
            <w:hideMark/>
          </w:tcPr>
          <w:p w14:paraId="041319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0.001569</w:t>
            </w:r>
          </w:p>
        </w:tc>
        <w:tc>
          <w:tcPr>
            <w:tcW w:w="3120" w:type="dxa"/>
            <w:noWrap/>
            <w:hideMark/>
          </w:tcPr>
          <w:p w14:paraId="6BCF4F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E73F73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804F5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70DA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6C10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76868478</w:t>
            </w:r>
          </w:p>
        </w:tc>
        <w:tc>
          <w:tcPr>
            <w:tcW w:w="2500" w:type="dxa"/>
            <w:noWrap/>
            <w:hideMark/>
          </w:tcPr>
          <w:p w14:paraId="7DBA65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0.000848</w:t>
            </w:r>
          </w:p>
        </w:tc>
        <w:tc>
          <w:tcPr>
            <w:tcW w:w="3120" w:type="dxa"/>
            <w:noWrap/>
            <w:hideMark/>
          </w:tcPr>
          <w:p w14:paraId="72C5EF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59C41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E0E42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B9DBC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D490E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76869285</w:t>
            </w:r>
          </w:p>
        </w:tc>
        <w:tc>
          <w:tcPr>
            <w:tcW w:w="2500" w:type="dxa"/>
            <w:noWrap/>
            <w:hideMark/>
          </w:tcPr>
          <w:p w14:paraId="46CD4D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4D1EEC3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A7871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C572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DBB6E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A7C28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76869368</w:t>
            </w:r>
          </w:p>
        </w:tc>
        <w:tc>
          <w:tcPr>
            <w:tcW w:w="2500" w:type="dxa"/>
            <w:noWrap/>
            <w:hideMark/>
          </w:tcPr>
          <w:p w14:paraId="583CBB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0.000354</w:t>
            </w:r>
          </w:p>
        </w:tc>
        <w:tc>
          <w:tcPr>
            <w:tcW w:w="3120" w:type="dxa"/>
            <w:noWrap/>
            <w:hideMark/>
          </w:tcPr>
          <w:p w14:paraId="2CF26F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5646B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F6A00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465ED3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49DA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76869378</w:t>
            </w:r>
          </w:p>
        </w:tc>
        <w:tc>
          <w:tcPr>
            <w:tcW w:w="2500" w:type="dxa"/>
            <w:noWrap/>
            <w:hideMark/>
          </w:tcPr>
          <w:p w14:paraId="5D58EE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0.002707</w:t>
            </w:r>
          </w:p>
        </w:tc>
        <w:tc>
          <w:tcPr>
            <w:tcW w:w="3120" w:type="dxa"/>
            <w:noWrap/>
            <w:hideMark/>
          </w:tcPr>
          <w:p w14:paraId="37C4A7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7561CF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E4052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CA713E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0B3FB4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76869399</w:t>
            </w:r>
          </w:p>
        </w:tc>
        <w:tc>
          <w:tcPr>
            <w:tcW w:w="2500" w:type="dxa"/>
            <w:noWrap/>
            <w:hideMark/>
          </w:tcPr>
          <w:p w14:paraId="33BBDB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48F342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BB0A6B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A22AE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1551E2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72EB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76869443</w:t>
            </w:r>
          </w:p>
        </w:tc>
        <w:tc>
          <w:tcPr>
            <w:tcW w:w="2500" w:type="dxa"/>
            <w:noWrap/>
            <w:hideMark/>
          </w:tcPr>
          <w:p w14:paraId="58D1C5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294A5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6AAF6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F973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6D4F51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2CAA5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76869454</w:t>
            </w:r>
          </w:p>
        </w:tc>
        <w:tc>
          <w:tcPr>
            <w:tcW w:w="2500" w:type="dxa"/>
            <w:noWrap/>
            <w:hideMark/>
          </w:tcPr>
          <w:p w14:paraId="3344C9E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10199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CEFAF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D7A51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3E600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9BAC7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76869457</w:t>
            </w:r>
          </w:p>
        </w:tc>
        <w:tc>
          <w:tcPr>
            <w:tcW w:w="2500" w:type="dxa"/>
            <w:noWrap/>
            <w:hideMark/>
          </w:tcPr>
          <w:p w14:paraId="0D7783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0.000235</w:t>
            </w:r>
          </w:p>
        </w:tc>
        <w:tc>
          <w:tcPr>
            <w:tcW w:w="3120" w:type="dxa"/>
            <w:noWrap/>
            <w:hideMark/>
          </w:tcPr>
          <w:p w14:paraId="3D027F0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24A56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7EB90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68C756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814E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76869495</w:t>
            </w:r>
          </w:p>
        </w:tc>
        <w:tc>
          <w:tcPr>
            <w:tcW w:w="2500" w:type="dxa"/>
            <w:noWrap/>
            <w:hideMark/>
          </w:tcPr>
          <w:p w14:paraId="2CB633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0.000709</w:t>
            </w:r>
          </w:p>
        </w:tc>
        <w:tc>
          <w:tcPr>
            <w:tcW w:w="3120" w:type="dxa"/>
            <w:noWrap/>
            <w:hideMark/>
          </w:tcPr>
          <w:p w14:paraId="64CF63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4F17D8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E960F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739BE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D5590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76869514</w:t>
            </w:r>
          </w:p>
        </w:tc>
        <w:tc>
          <w:tcPr>
            <w:tcW w:w="2500" w:type="dxa"/>
            <w:noWrap/>
            <w:hideMark/>
          </w:tcPr>
          <w:p w14:paraId="069FDB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DA7AF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69BBBA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6A48F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B7CFA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9B31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76870458</w:t>
            </w:r>
          </w:p>
        </w:tc>
        <w:tc>
          <w:tcPr>
            <w:tcW w:w="2500" w:type="dxa"/>
            <w:noWrap/>
            <w:hideMark/>
          </w:tcPr>
          <w:p w14:paraId="20B446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0.055745</w:t>
            </w:r>
          </w:p>
        </w:tc>
        <w:tc>
          <w:tcPr>
            <w:tcW w:w="3120" w:type="dxa"/>
            <w:noWrap/>
            <w:hideMark/>
          </w:tcPr>
          <w:p w14:paraId="3F01E42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D7FCC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7C15E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660CC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A943F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76870495</w:t>
            </w:r>
          </w:p>
        </w:tc>
        <w:tc>
          <w:tcPr>
            <w:tcW w:w="2500" w:type="dxa"/>
            <w:noWrap/>
            <w:hideMark/>
          </w:tcPr>
          <w:p w14:paraId="645B8C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2725A92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1728B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0A8C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EC6B6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847FC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76870496</w:t>
            </w:r>
          </w:p>
        </w:tc>
        <w:tc>
          <w:tcPr>
            <w:tcW w:w="2500" w:type="dxa"/>
            <w:noWrap/>
            <w:hideMark/>
          </w:tcPr>
          <w:p w14:paraId="4CAD67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0.001927</w:t>
            </w:r>
          </w:p>
        </w:tc>
        <w:tc>
          <w:tcPr>
            <w:tcW w:w="3120" w:type="dxa"/>
            <w:noWrap/>
            <w:hideMark/>
          </w:tcPr>
          <w:p w14:paraId="337406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006A1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827C0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CDC05A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FD2E3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76870567</w:t>
            </w:r>
          </w:p>
        </w:tc>
        <w:tc>
          <w:tcPr>
            <w:tcW w:w="2500" w:type="dxa"/>
            <w:noWrap/>
            <w:hideMark/>
          </w:tcPr>
          <w:p w14:paraId="787A89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FF1B6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FF88D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F2C43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D5ED7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A6C58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76870609</w:t>
            </w:r>
          </w:p>
        </w:tc>
        <w:tc>
          <w:tcPr>
            <w:tcW w:w="2500" w:type="dxa"/>
            <w:noWrap/>
            <w:hideMark/>
          </w:tcPr>
          <w:p w14:paraId="699587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87E29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DD69A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311E2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F5EC9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25241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76871246</w:t>
            </w:r>
          </w:p>
        </w:tc>
        <w:tc>
          <w:tcPr>
            <w:tcW w:w="2500" w:type="dxa"/>
            <w:noWrap/>
            <w:hideMark/>
          </w:tcPr>
          <w:p w14:paraId="38B3E4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862A83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19CB8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2B13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79E65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2A707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76871254</w:t>
            </w:r>
          </w:p>
        </w:tc>
        <w:tc>
          <w:tcPr>
            <w:tcW w:w="2500" w:type="dxa"/>
            <w:noWrap/>
            <w:hideMark/>
          </w:tcPr>
          <w:p w14:paraId="0CCF1D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0AA1C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3DAE1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A2790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D09C5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AE0A6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76871260</w:t>
            </w:r>
          </w:p>
        </w:tc>
        <w:tc>
          <w:tcPr>
            <w:tcW w:w="2500" w:type="dxa"/>
            <w:noWrap/>
            <w:hideMark/>
          </w:tcPr>
          <w:p w14:paraId="475FEC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0.000359</w:t>
            </w:r>
          </w:p>
        </w:tc>
        <w:tc>
          <w:tcPr>
            <w:tcW w:w="3120" w:type="dxa"/>
            <w:noWrap/>
            <w:hideMark/>
          </w:tcPr>
          <w:p w14:paraId="45F280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AF63A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4D00D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256F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82AD2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76871314</w:t>
            </w:r>
          </w:p>
        </w:tc>
        <w:tc>
          <w:tcPr>
            <w:tcW w:w="2500" w:type="dxa"/>
            <w:noWrap/>
            <w:hideMark/>
          </w:tcPr>
          <w:p w14:paraId="3DD7A5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4F1E37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5F78F3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8E01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7E858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A10B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76871350</w:t>
            </w:r>
          </w:p>
        </w:tc>
        <w:tc>
          <w:tcPr>
            <w:tcW w:w="2500" w:type="dxa"/>
            <w:noWrap/>
            <w:hideMark/>
          </w:tcPr>
          <w:p w14:paraId="584D7E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008357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A9520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3CFB6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F8680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5F7E5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76871358</w:t>
            </w:r>
          </w:p>
        </w:tc>
        <w:tc>
          <w:tcPr>
            <w:tcW w:w="2500" w:type="dxa"/>
            <w:noWrap/>
            <w:hideMark/>
          </w:tcPr>
          <w:p w14:paraId="4236C3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9EE7F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E0306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CDB1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F2DE7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F1929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76871997</w:t>
            </w:r>
          </w:p>
        </w:tc>
        <w:tc>
          <w:tcPr>
            <w:tcW w:w="2500" w:type="dxa"/>
            <w:noWrap/>
            <w:hideMark/>
          </w:tcPr>
          <w:p w14:paraId="6359D1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0.000242</w:t>
            </w:r>
          </w:p>
        </w:tc>
        <w:tc>
          <w:tcPr>
            <w:tcW w:w="3120" w:type="dxa"/>
            <w:noWrap/>
            <w:hideMark/>
          </w:tcPr>
          <w:p w14:paraId="07B7450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4B065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ADB9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6BFE9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B720A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76872031</w:t>
            </w:r>
          </w:p>
        </w:tc>
        <w:tc>
          <w:tcPr>
            <w:tcW w:w="2500" w:type="dxa"/>
            <w:noWrap/>
            <w:hideMark/>
          </w:tcPr>
          <w:p w14:paraId="5115EB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50F8D6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33C1C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3FC0E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AD925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7805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76872050</w:t>
            </w:r>
          </w:p>
        </w:tc>
        <w:tc>
          <w:tcPr>
            <w:tcW w:w="2500" w:type="dxa"/>
            <w:noWrap/>
            <w:hideMark/>
          </w:tcPr>
          <w:p w14:paraId="326BC7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6BD505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A9B7C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9E89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EFE63B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0434E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76872106</w:t>
            </w:r>
          </w:p>
        </w:tc>
        <w:tc>
          <w:tcPr>
            <w:tcW w:w="2500" w:type="dxa"/>
            <w:noWrap/>
            <w:hideMark/>
          </w:tcPr>
          <w:p w14:paraId="112560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61FD90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F9E3D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FC584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D3C0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980B8D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76872167</w:t>
            </w:r>
          </w:p>
        </w:tc>
        <w:tc>
          <w:tcPr>
            <w:tcW w:w="2500" w:type="dxa"/>
            <w:noWrap/>
            <w:hideMark/>
          </w:tcPr>
          <w:p w14:paraId="5A40145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6759B17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23FBA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A799F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7CB266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8CE6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76872169</w:t>
            </w:r>
          </w:p>
        </w:tc>
        <w:tc>
          <w:tcPr>
            <w:tcW w:w="2500" w:type="dxa"/>
            <w:noWrap/>
            <w:hideMark/>
          </w:tcPr>
          <w:p w14:paraId="236FE4F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0.05654</w:t>
            </w:r>
          </w:p>
        </w:tc>
        <w:tc>
          <w:tcPr>
            <w:tcW w:w="3120" w:type="dxa"/>
            <w:noWrap/>
            <w:hideMark/>
          </w:tcPr>
          <w:p w14:paraId="16AFD8F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FBF14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7B54F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4788E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FF368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76872193</w:t>
            </w:r>
          </w:p>
        </w:tc>
        <w:tc>
          <w:tcPr>
            <w:tcW w:w="2500" w:type="dxa"/>
            <w:noWrap/>
            <w:hideMark/>
          </w:tcPr>
          <w:p w14:paraId="580A73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0.017233</w:t>
            </w:r>
          </w:p>
        </w:tc>
        <w:tc>
          <w:tcPr>
            <w:tcW w:w="3120" w:type="dxa"/>
            <w:noWrap/>
            <w:hideMark/>
          </w:tcPr>
          <w:p w14:paraId="240B20F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9ECA5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650DC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CCF9B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38143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76872211</w:t>
            </w:r>
          </w:p>
        </w:tc>
        <w:tc>
          <w:tcPr>
            <w:tcW w:w="2500" w:type="dxa"/>
            <w:noWrap/>
            <w:hideMark/>
          </w:tcPr>
          <w:p w14:paraId="6115AE2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0.000915</w:t>
            </w:r>
          </w:p>
        </w:tc>
        <w:tc>
          <w:tcPr>
            <w:tcW w:w="3120" w:type="dxa"/>
            <w:noWrap/>
            <w:hideMark/>
          </w:tcPr>
          <w:p w14:paraId="17C62C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8C30F6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C608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E3A87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6751B1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76873138</w:t>
            </w:r>
          </w:p>
        </w:tc>
        <w:tc>
          <w:tcPr>
            <w:tcW w:w="2500" w:type="dxa"/>
            <w:noWrap/>
            <w:hideMark/>
          </w:tcPr>
          <w:p w14:paraId="359C66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0.001517</w:t>
            </w:r>
          </w:p>
        </w:tc>
        <w:tc>
          <w:tcPr>
            <w:tcW w:w="3120" w:type="dxa"/>
            <w:noWrap/>
            <w:hideMark/>
          </w:tcPr>
          <w:p w14:paraId="4C0577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177FF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32997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6373DA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045296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76873180</w:t>
            </w:r>
          </w:p>
        </w:tc>
        <w:tc>
          <w:tcPr>
            <w:tcW w:w="2500" w:type="dxa"/>
            <w:noWrap/>
            <w:hideMark/>
          </w:tcPr>
          <w:p w14:paraId="78531A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73833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F6497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958A1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5DE65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FE4CEE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76873222</w:t>
            </w:r>
          </w:p>
        </w:tc>
        <w:tc>
          <w:tcPr>
            <w:tcW w:w="2500" w:type="dxa"/>
            <w:noWrap/>
            <w:hideMark/>
          </w:tcPr>
          <w:p w14:paraId="27E132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055C46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BA3FA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6E11E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7B2C9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0E07F4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76873225</w:t>
            </w:r>
          </w:p>
        </w:tc>
        <w:tc>
          <w:tcPr>
            <w:tcW w:w="2500" w:type="dxa"/>
            <w:noWrap/>
            <w:hideMark/>
          </w:tcPr>
          <w:p w14:paraId="0F7EF85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150A1A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215C6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28475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F461A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F67A3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76873244</w:t>
            </w:r>
          </w:p>
        </w:tc>
        <w:tc>
          <w:tcPr>
            <w:tcW w:w="2500" w:type="dxa"/>
            <w:noWrap/>
            <w:hideMark/>
          </w:tcPr>
          <w:p w14:paraId="15E97D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0.000466</w:t>
            </w:r>
          </w:p>
        </w:tc>
        <w:tc>
          <w:tcPr>
            <w:tcW w:w="3120" w:type="dxa"/>
            <w:noWrap/>
            <w:hideMark/>
          </w:tcPr>
          <w:p w14:paraId="397337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8EC046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E2000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F270F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8A02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76873277</w:t>
            </w:r>
          </w:p>
        </w:tc>
        <w:tc>
          <w:tcPr>
            <w:tcW w:w="2500" w:type="dxa"/>
            <w:noWrap/>
            <w:hideMark/>
          </w:tcPr>
          <w:p w14:paraId="21827B6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5C4C5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9EA96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72A6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6596C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FB109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76873384</w:t>
            </w:r>
          </w:p>
        </w:tc>
        <w:tc>
          <w:tcPr>
            <w:tcW w:w="2500" w:type="dxa"/>
            <w:noWrap/>
            <w:hideMark/>
          </w:tcPr>
          <w:p w14:paraId="35D8E3E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0.002277</w:t>
            </w:r>
          </w:p>
        </w:tc>
        <w:tc>
          <w:tcPr>
            <w:tcW w:w="3120" w:type="dxa"/>
            <w:noWrap/>
            <w:hideMark/>
          </w:tcPr>
          <w:p w14:paraId="5CAB3F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21A0A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D6439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3EBC9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7AD78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76873857</w:t>
            </w:r>
          </w:p>
        </w:tc>
        <w:tc>
          <w:tcPr>
            <w:tcW w:w="2500" w:type="dxa"/>
            <w:noWrap/>
            <w:hideMark/>
          </w:tcPr>
          <w:p w14:paraId="44FF97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0.009204</w:t>
            </w:r>
          </w:p>
        </w:tc>
        <w:tc>
          <w:tcPr>
            <w:tcW w:w="3120" w:type="dxa"/>
            <w:noWrap/>
            <w:hideMark/>
          </w:tcPr>
          <w:p w14:paraId="1C50CE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3EFA1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1CA08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14712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A00F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76873949</w:t>
            </w:r>
          </w:p>
        </w:tc>
        <w:tc>
          <w:tcPr>
            <w:tcW w:w="2500" w:type="dxa"/>
            <w:noWrap/>
            <w:hideMark/>
          </w:tcPr>
          <w:p w14:paraId="0D6C7A6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0.003303</w:t>
            </w:r>
          </w:p>
        </w:tc>
        <w:tc>
          <w:tcPr>
            <w:tcW w:w="3120" w:type="dxa"/>
            <w:noWrap/>
            <w:hideMark/>
          </w:tcPr>
          <w:p w14:paraId="15A0573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6CF1A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0C98F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8555B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DAEBA8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76873950</w:t>
            </w:r>
          </w:p>
        </w:tc>
        <w:tc>
          <w:tcPr>
            <w:tcW w:w="2500" w:type="dxa"/>
            <w:noWrap/>
            <w:hideMark/>
          </w:tcPr>
          <w:p w14:paraId="5336DA0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A5845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A3977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7F08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397614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F2ED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76873954</w:t>
            </w:r>
          </w:p>
        </w:tc>
        <w:tc>
          <w:tcPr>
            <w:tcW w:w="2500" w:type="dxa"/>
            <w:noWrap/>
            <w:hideMark/>
          </w:tcPr>
          <w:p w14:paraId="5F879D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0BDF66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29AFC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F7021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71897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66E3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76873967</w:t>
            </w:r>
          </w:p>
        </w:tc>
        <w:tc>
          <w:tcPr>
            <w:tcW w:w="2500" w:type="dxa"/>
            <w:noWrap/>
            <w:hideMark/>
          </w:tcPr>
          <w:p w14:paraId="373FE2C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8EC028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6624B3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99B7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DDD2D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2EDD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76874015</w:t>
            </w:r>
          </w:p>
        </w:tc>
        <w:tc>
          <w:tcPr>
            <w:tcW w:w="2500" w:type="dxa"/>
            <w:noWrap/>
            <w:hideMark/>
          </w:tcPr>
          <w:p w14:paraId="25EDCD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EE9475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D2B11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ED485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0FC07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FAAE75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76874038</w:t>
            </w:r>
          </w:p>
        </w:tc>
        <w:tc>
          <w:tcPr>
            <w:tcW w:w="2500" w:type="dxa"/>
            <w:noWrap/>
            <w:hideMark/>
          </w:tcPr>
          <w:p w14:paraId="3A7ABB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116D2F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8AB49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E09D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1141C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BA2645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76874043</w:t>
            </w:r>
          </w:p>
        </w:tc>
        <w:tc>
          <w:tcPr>
            <w:tcW w:w="2500" w:type="dxa"/>
            <w:noWrap/>
            <w:hideMark/>
          </w:tcPr>
          <w:p w14:paraId="7FF0B6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5088A7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03E7F6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3E079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7B577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7BB44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76874072</w:t>
            </w:r>
          </w:p>
        </w:tc>
        <w:tc>
          <w:tcPr>
            <w:tcW w:w="2500" w:type="dxa"/>
            <w:noWrap/>
            <w:hideMark/>
          </w:tcPr>
          <w:p w14:paraId="06412E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0.000605</w:t>
            </w:r>
          </w:p>
        </w:tc>
        <w:tc>
          <w:tcPr>
            <w:tcW w:w="3120" w:type="dxa"/>
            <w:noWrap/>
            <w:hideMark/>
          </w:tcPr>
          <w:p w14:paraId="0DB267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18633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AA6C2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D0511C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87DC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76877068</w:t>
            </w:r>
          </w:p>
        </w:tc>
        <w:tc>
          <w:tcPr>
            <w:tcW w:w="2500" w:type="dxa"/>
            <w:noWrap/>
            <w:hideMark/>
          </w:tcPr>
          <w:p w14:paraId="352E98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57A4673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6A8D7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A27A8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F43BF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525A42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76877139</w:t>
            </w:r>
          </w:p>
        </w:tc>
        <w:tc>
          <w:tcPr>
            <w:tcW w:w="2500" w:type="dxa"/>
            <w:noWrap/>
            <w:hideMark/>
          </w:tcPr>
          <w:p w14:paraId="401694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3D48FE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A125C2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112F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801BC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596AC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76877250</w:t>
            </w:r>
          </w:p>
        </w:tc>
        <w:tc>
          <w:tcPr>
            <w:tcW w:w="2500" w:type="dxa"/>
            <w:noWrap/>
            <w:hideMark/>
          </w:tcPr>
          <w:p w14:paraId="205593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0.000365</w:t>
            </w:r>
          </w:p>
        </w:tc>
        <w:tc>
          <w:tcPr>
            <w:tcW w:w="3120" w:type="dxa"/>
            <w:noWrap/>
            <w:hideMark/>
          </w:tcPr>
          <w:p w14:paraId="0DF639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936B0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6649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81D396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42F7F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76883774</w:t>
            </w:r>
          </w:p>
        </w:tc>
        <w:tc>
          <w:tcPr>
            <w:tcW w:w="2500" w:type="dxa"/>
            <w:noWrap/>
            <w:hideMark/>
          </w:tcPr>
          <w:p w14:paraId="0D2ED6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0.000127</w:t>
            </w:r>
          </w:p>
        </w:tc>
        <w:tc>
          <w:tcPr>
            <w:tcW w:w="3120" w:type="dxa"/>
            <w:noWrap/>
            <w:hideMark/>
          </w:tcPr>
          <w:p w14:paraId="58FA62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8B0049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7C9EC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9E38EC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9E976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76883779</w:t>
            </w:r>
          </w:p>
        </w:tc>
        <w:tc>
          <w:tcPr>
            <w:tcW w:w="2500" w:type="dxa"/>
            <w:noWrap/>
            <w:hideMark/>
          </w:tcPr>
          <w:p w14:paraId="4C7CC9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0.000252</w:t>
            </w:r>
          </w:p>
        </w:tc>
        <w:tc>
          <w:tcPr>
            <w:tcW w:w="3120" w:type="dxa"/>
            <w:noWrap/>
            <w:hideMark/>
          </w:tcPr>
          <w:p w14:paraId="6A40F2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F8851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AD8F7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4669E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FE709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76883780</w:t>
            </w:r>
          </w:p>
        </w:tc>
        <w:tc>
          <w:tcPr>
            <w:tcW w:w="2500" w:type="dxa"/>
            <w:noWrap/>
            <w:hideMark/>
          </w:tcPr>
          <w:p w14:paraId="6D7748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0.000252</w:t>
            </w:r>
          </w:p>
        </w:tc>
        <w:tc>
          <w:tcPr>
            <w:tcW w:w="3120" w:type="dxa"/>
            <w:noWrap/>
            <w:hideMark/>
          </w:tcPr>
          <w:p w14:paraId="141A31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7A541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16A2F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76AEE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F1FBC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76883828</w:t>
            </w:r>
          </w:p>
        </w:tc>
        <w:tc>
          <w:tcPr>
            <w:tcW w:w="2500" w:type="dxa"/>
            <w:noWrap/>
            <w:hideMark/>
          </w:tcPr>
          <w:p w14:paraId="5F977D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0.000122</w:t>
            </w:r>
          </w:p>
        </w:tc>
        <w:tc>
          <w:tcPr>
            <w:tcW w:w="3120" w:type="dxa"/>
            <w:noWrap/>
            <w:hideMark/>
          </w:tcPr>
          <w:p w14:paraId="51AA89E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92911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F8CE0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D0483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138EF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76883850</w:t>
            </w:r>
          </w:p>
        </w:tc>
        <w:tc>
          <w:tcPr>
            <w:tcW w:w="2500" w:type="dxa"/>
            <w:noWrap/>
            <w:hideMark/>
          </w:tcPr>
          <w:p w14:paraId="704426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0.004141</w:t>
            </w:r>
          </w:p>
        </w:tc>
        <w:tc>
          <w:tcPr>
            <w:tcW w:w="3120" w:type="dxa"/>
            <w:noWrap/>
            <w:hideMark/>
          </w:tcPr>
          <w:p w14:paraId="018B49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E5742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D5603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0D93E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93EAB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76883863</w:t>
            </w:r>
          </w:p>
        </w:tc>
        <w:tc>
          <w:tcPr>
            <w:tcW w:w="2500" w:type="dxa"/>
            <w:noWrap/>
            <w:hideMark/>
          </w:tcPr>
          <w:p w14:paraId="743339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0.000122</w:t>
            </w:r>
          </w:p>
        </w:tc>
        <w:tc>
          <w:tcPr>
            <w:tcW w:w="3120" w:type="dxa"/>
            <w:noWrap/>
            <w:hideMark/>
          </w:tcPr>
          <w:p w14:paraId="6C3791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9F9E4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A6EF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230F72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B8704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76883868</w:t>
            </w:r>
          </w:p>
        </w:tc>
        <w:tc>
          <w:tcPr>
            <w:tcW w:w="2500" w:type="dxa"/>
            <w:noWrap/>
            <w:hideMark/>
          </w:tcPr>
          <w:p w14:paraId="75B972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0.000123</w:t>
            </w:r>
          </w:p>
        </w:tc>
        <w:tc>
          <w:tcPr>
            <w:tcW w:w="3120" w:type="dxa"/>
            <w:noWrap/>
            <w:hideMark/>
          </w:tcPr>
          <w:p w14:paraId="66676B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61B1D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878E2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64C3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19CEB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76883902</w:t>
            </w:r>
          </w:p>
        </w:tc>
        <w:tc>
          <w:tcPr>
            <w:tcW w:w="2500" w:type="dxa"/>
            <w:noWrap/>
            <w:hideMark/>
          </w:tcPr>
          <w:p w14:paraId="4C0FC6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0.000122</w:t>
            </w:r>
          </w:p>
        </w:tc>
        <w:tc>
          <w:tcPr>
            <w:tcW w:w="3120" w:type="dxa"/>
            <w:noWrap/>
            <w:hideMark/>
          </w:tcPr>
          <w:p w14:paraId="143B77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040C06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F0811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39600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CA261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76883912</w:t>
            </w:r>
          </w:p>
        </w:tc>
        <w:tc>
          <w:tcPr>
            <w:tcW w:w="2500" w:type="dxa"/>
            <w:noWrap/>
            <w:hideMark/>
          </w:tcPr>
          <w:p w14:paraId="1C7102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0.000123</w:t>
            </w:r>
          </w:p>
        </w:tc>
        <w:tc>
          <w:tcPr>
            <w:tcW w:w="3120" w:type="dxa"/>
            <w:noWrap/>
            <w:hideMark/>
          </w:tcPr>
          <w:p w14:paraId="3684D0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443B0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21344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7E0AA3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EDFE6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76883952</w:t>
            </w:r>
          </w:p>
        </w:tc>
        <w:tc>
          <w:tcPr>
            <w:tcW w:w="2500" w:type="dxa"/>
            <w:noWrap/>
            <w:hideMark/>
          </w:tcPr>
          <w:p w14:paraId="354699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0.000124</w:t>
            </w:r>
          </w:p>
        </w:tc>
        <w:tc>
          <w:tcPr>
            <w:tcW w:w="3120" w:type="dxa"/>
            <w:noWrap/>
            <w:hideMark/>
          </w:tcPr>
          <w:p w14:paraId="70807C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A6B03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9858B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F9096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8E529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76883965</w:t>
            </w:r>
          </w:p>
        </w:tc>
        <w:tc>
          <w:tcPr>
            <w:tcW w:w="2500" w:type="dxa"/>
            <w:noWrap/>
            <w:hideMark/>
          </w:tcPr>
          <w:p w14:paraId="1A760A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0.000251</w:t>
            </w:r>
          </w:p>
        </w:tc>
        <w:tc>
          <w:tcPr>
            <w:tcW w:w="3120" w:type="dxa"/>
            <w:noWrap/>
            <w:hideMark/>
          </w:tcPr>
          <w:p w14:paraId="3D88A1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5236B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C2F5F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863B3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F348C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76885779</w:t>
            </w:r>
          </w:p>
        </w:tc>
        <w:tc>
          <w:tcPr>
            <w:tcW w:w="2500" w:type="dxa"/>
            <w:noWrap/>
            <w:hideMark/>
          </w:tcPr>
          <w:p w14:paraId="273BE2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0.456975</w:t>
            </w:r>
          </w:p>
        </w:tc>
        <w:tc>
          <w:tcPr>
            <w:tcW w:w="3120" w:type="dxa"/>
            <w:noWrap/>
            <w:hideMark/>
          </w:tcPr>
          <w:p w14:paraId="3F6AF55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129AF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08C6F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1C6DBE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4F03B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76885826</w:t>
            </w:r>
          </w:p>
        </w:tc>
        <w:tc>
          <w:tcPr>
            <w:tcW w:w="2500" w:type="dxa"/>
            <w:noWrap/>
            <w:hideMark/>
          </w:tcPr>
          <w:p w14:paraId="3F2BBD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C03F67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34DAC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CF622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9F622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29768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76885871</w:t>
            </w:r>
          </w:p>
        </w:tc>
        <w:tc>
          <w:tcPr>
            <w:tcW w:w="2500" w:type="dxa"/>
            <w:noWrap/>
            <w:hideMark/>
          </w:tcPr>
          <w:p w14:paraId="0582F1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B743C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75F697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B9284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54C3D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8ED92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76885901</w:t>
            </w:r>
          </w:p>
        </w:tc>
        <w:tc>
          <w:tcPr>
            <w:tcW w:w="2500" w:type="dxa"/>
            <w:noWrap/>
            <w:hideMark/>
          </w:tcPr>
          <w:p w14:paraId="1D1E50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0.000359</w:t>
            </w:r>
          </w:p>
        </w:tc>
        <w:tc>
          <w:tcPr>
            <w:tcW w:w="3120" w:type="dxa"/>
            <w:noWrap/>
            <w:hideMark/>
          </w:tcPr>
          <w:p w14:paraId="2EFD52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FC336D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5D6A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4BFDE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FD8E1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76885947</w:t>
            </w:r>
          </w:p>
        </w:tc>
        <w:tc>
          <w:tcPr>
            <w:tcW w:w="2500" w:type="dxa"/>
            <w:noWrap/>
            <w:hideMark/>
          </w:tcPr>
          <w:p w14:paraId="0E4FC1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4BCF3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63EAD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1CC3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8EAC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7DF3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76886381</w:t>
            </w:r>
          </w:p>
        </w:tc>
        <w:tc>
          <w:tcPr>
            <w:tcW w:w="2500" w:type="dxa"/>
            <w:noWrap/>
            <w:hideMark/>
          </w:tcPr>
          <w:p w14:paraId="3BF2D5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6DF8806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C351BF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35A6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24CFF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E679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76886429</w:t>
            </w:r>
          </w:p>
        </w:tc>
        <w:tc>
          <w:tcPr>
            <w:tcW w:w="2500" w:type="dxa"/>
            <w:noWrap/>
            <w:hideMark/>
          </w:tcPr>
          <w:p w14:paraId="6ACE26A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0.000715</w:t>
            </w:r>
          </w:p>
        </w:tc>
        <w:tc>
          <w:tcPr>
            <w:tcW w:w="3120" w:type="dxa"/>
            <w:noWrap/>
            <w:hideMark/>
          </w:tcPr>
          <w:p w14:paraId="01AD30C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E204E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7F564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C1E00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61410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76886504</w:t>
            </w:r>
          </w:p>
        </w:tc>
        <w:tc>
          <w:tcPr>
            <w:tcW w:w="2500" w:type="dxa"/>
            <w:noWrap/>
            <w:hideMark/>
          </w:tcPr>
          <w:p w14:paraId="3AB7AC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334FF1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7827D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E31F8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53D89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4DBB4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76886529</w:t>
            </w:r>
          </w:p>
        </w:tc>
        <w:tc>
          <w:tcPr>
            <w:tcW w:w="2500" w:type="dxa"/>
            <w:noWrap/>
            <w:hideMark/>
          </w:tcPr>
          <w:p w14:paraId="2BADE2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48D72A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F556C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9CC2C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EA74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67FE2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76886542</w:t>
            </w:r>
          </w:p>
        </w:tc>
        <w:tc>
          <w:tcPr>
            <w:tcW w:w="2500" w:type="dxa"/>
            <w:noWrap/>
            <w:hideMark/>
          </w:tcPr>
          <w:p w14:paraId="23267D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0.001521</w:t>
            </w:r>
          </w:p>
        </w:tc>
        <w:tc>
          <w:tcPr>
            <w:tcW w:w="3120" w:type="dxa"/>
            <w:noWrap/>
            <w:hideMark/>
          </w:tcPr>
          <w:p w14:paraId="16B8D5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AAF6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0EAEF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45A123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78B5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76886543</w:t>
            </w:r>
          </w:p>
        </w:tc>
        <w:tc>
          <w:tcPr>
            <w:tcW w:w="2500" w:type="dxa"/>
            <w:noWrap/>
            <w:hideMark/>
          </w:tcPr>
          <w:p w14:paraId="77E8DE1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0.000253</w:t>
            </w:r>
          </w:p>
        </w:tc>
        <w:tc>
          <w:tcPr>
            <w:tcW w:w="3120" w:type="dxa"/>
            <w:noWrap/>
            <w:hideMark/>
          </w:tcPr>
          <w:p w14:paraId="3B9C85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08B89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B43F3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0E949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0B14E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76886547</w:t>
            </w:r>
          </w:p>
        </w:tc>
        <w:tc>
          <w:tcPr>
            <w:tcW w:w="2500" w:type="dxa"/>
            <w:noWrap/>
            <w:hideMark/>
          </w:tcPr>
          <w:p w14:paraId="3D14E8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0.00121</w:t>
            </w:r>
          </w:p>
        </w:tc>
        <w:tc>
          <w:tcPr>
            <w:tcW w:w="3120" w:type="dxa"/>
            <w:noWrap/>
            <w:hideMark/>
          </w:tcPr>
          <w:p w14:paraId="6629BB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DD9F4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9D56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E05FB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69DC5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76886555</w:t>
            </w:r>
          </w:p>
        </w:tc>
        <w:tc>
          <w:tcPr>
            <w:tcW w:w="2500" w:type="dxa"/>
            <w:noWrap/>
            <w:hideMark/>
          </w:tcPr>
          <w:p w14:paraId="3D9C7D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796D10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19EB3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35622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F0364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3F2F9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76888569</w:t>
            </w:r>
          </w:p>
        </w:tc>
        <w:tc>
          <w:tcPr>
            <w:tcW w:w="2500" w:type="dxa"/>
            <w:noWrap/>
            <w:hideMark/>
          </w:tcPr>
          <w:p w14:paraId="43119E5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15F3DA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6A6F4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6206F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3B2AF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8F5B7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76888570</w:t>
            </w:r>
          </w:p>
        </w:tc>
        <w:tc>
          <w:tcPr>
            <w:tcW w:w="2500" w:type="dxa"/>
            <w:noWrap/>
            <w:hideMark/>
          </w:tcPr>
          <w:p w14:paraId="758963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32CA4F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D8E81E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3CBC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10A32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F2F04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76888625</w:t>
            </w:r>
          </w:p>
        </w:tc>
        <w:tc>
          <w:tcPr>
            <w:tcW w:w="2500" w:type="dxa"/>
            <w:noWrap/>
            <w:hideMark/>
          </w:tcPr>
          <w:p w14:paraId="59C98C0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40EF9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78FCF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B2D8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AE52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A8CF8E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76888657</w:t>
            </w:r>
          </w:p>
        </w:tc>
        <w:tc>
          <w:tcPr>
            <w:tcW w:w="2500" w:type="dxa"/>
            <w:noWrap/>
            <w:hideMark/>
          </w:tcPr>
          <w:p w14:paraId="6D34CD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DCF659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116C1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8C6E0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A6629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C60A7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76888739</w:t>
            </w:r>
          </w:p>
        </w:tc>
        <w:tc>
          <w:tcPr>
            <w:tcW w:w="2500" w:type="dxa"/>
            <w:noWrap/>
            <w:hideMark/>
          </w:tcPr>
          <w:p w14:paraId="5308A2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0.000224</w:t>
            </w:r>
          </w:p>
        </w:tc>
        <w:tc>
          <w:tcPr>
            <w:tcW w:w="3120" w:type="dxa"/>
            <w:noWrap/>
            <w:hideMark/>
          </w:tcPr>
          <w:p w14:paraId="0D590B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40E26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6D9AE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EDB9D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A3EC94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76890051</w:t>
            </w:r>
          </w:p>
        </w:tc>
        <w:tc>
          <w:tcPr>
            <w:tcW w:w="2500" w:type="dxa"/>
            <w:noWrap/>
            <w:hideMark/>
          </w:tcPr>
          <w:p w14:paraId="75BD7B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147C4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EDF73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398B3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9F8CF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6EF7F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76890069</w:t>
            </w:r>
          </w:p>
        </w:tc>
        <w:tc>
          <w:tcPr>
            <w:tcW w:w="2500" w:type="dxa"/>
            <w:noWrap/>
            <w:hideMark/>
          </w:tcPr>
          <w:p w14:paraId="4CECCC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0.008023</w:t>
            </w:r>
          </w:p>
        </w:tc>
        <w:tc>
          <w:tcPr>
            <w:tcW w:w="3120" w:type="dxa"/>
            <w:noWrap/>
            <w:hideMark/>
          </w:tcPr>
          <w:p w14:paraId="337447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CA83F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30A94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7DAF5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60991E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76890071</w:t>
            </w:r>
          </w:p>
        </w:tc>
        <w:tc>
          <w:tcPr>
            <w:tcW w:w="2500" w:type="dxa"/>
            <w:noWrap/>
            <w:hideMark/>
          </w:tcPr>
          <w:p w14:paraId="783054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1272B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ABE5B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499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56F0D0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F8965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76890072</w:t>
            </w:r>
          </w:p>
        </w:tc>
        <w:tc>
          <w:tcPr>
            <w:tcW w:w="2500" w:type="dxa"/>
            <w:noWrap/>
            <w:hideMark/>
          </w:tcPr>
          <w:p w14:paraId="04FC81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66034C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A7E09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9946E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B40B03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BB58B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76890091</w:t>
            </w:r>
          </w:p>
        </w:tc>
        <w:tc>
          <w:tcPr>
            <w:tcW w:w="2500" w:type="dxa"/>
            <w:noWrap/>
            <w:hideMark/>
          </w:tcPr>
          <w:p w14:paraId="7EB171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0.001415</w:t>
            </w:r>
          </w:p>
        </w:tc>
        <w:tc>
          <w:tcPr>
            <w:tcW w:w="3120" w:type="dxa"/>
            <w:noWrap/>
            <w:hideMark/>
          </w:tcPr>
          <w:p w14:paraId="786CF2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DC9F3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6015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E17CB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1E54F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76890101</w:t>
            </w:r>
          </w:p>
        </w:tc>
        <w:tc>
          <w:tcPr>
            <w:tcW w:w="2500" w:type="dxa"/>
            <w:noWrap/>
            <w:hideMark/>
          </w:tcPr>
          <w:p w14:paraId="1527AE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0.00059</w:t>
            </w:r>
          </w:p>
        </w:tc>
        <w:tc>
          <w:tcPr>
            <w:tcW w:w="3120" w:type="dxa"/>
            <w:noWrap/>
            <w:hideMark/>
          </w:tcPr>
          <w:p w14:paraId="2E707F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77E18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D52AD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AD971D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2F128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76890116</w:t>
            </w:r>
          </w:p>
        </w:tc>
        <w:tc>
          <w:tcPr>
            <w:tcW w:w="2500" w:type="dxa"/>
            <w:noWrap/>
            <w:hideMark/>
          </w:tcPr>
          <w:p w14:paraId="58BE2A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0.000355</w:t>
            </w:r>
          </w:p>
        </w:tc>
        <w:tc>
          <w:tcPr>
            <w:tcW w:w="3120" w:type="dxa"/>
            <w:noWrap/>
            <w:hideMark/>
          </w:tcPr>
          <w:p w14:paraId="1267F0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2D288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12AB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95258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71A429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76890131</w:t>
            </w:r>
          </w:p>
        </w:tc>
        <w:tc>
          <w:tcPr>
            <w:tcW w:w="2500" w:type="dxa"/>
            <w:noWrap/>
            <w:hideMark/>
          </w:tcPr>
          <w:p w14:paraId="6578E8F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A8DB38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CFF3B6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7948E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BEF32D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27E49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76890156</w:t>
            </w:r>
          </w:p>
        </w:tc>
        <w:tc>
          <w:tcPr>
            <w:tcW w:w="2500" w:type="dxa"/>
            <w:noWrap/>
            <w:hideMark/>
          </w:tcPr>
          <w:p w14:paraId="11CE2D9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DB6E8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13767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75CF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D5B1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C031E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76890860</w:t>
            </w:r>
          </w:p>
        </w:tc>
        <w:tc>
          <w:tcPr>
            <w:tcW w:w="2500" w:type="dxa"/>
            <w:noWrap/>
            <w:hideMark/>
          </w:tcPr>
          <w:p w14:paraId="3EB102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0.000625</w:t>
            </w:r>
          </w:p>
        </w:tc>
        <w:tc>
          <w:tcPr>
            <w:tcW w:w="3120" w:type="dxa"/>
            <w:noWrap/>
            <w:hideMark/>
          </w:tcPr>
          <w:p w14:paraId="27BC6F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32187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B47A3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2C05D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DB749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76890865</w:t>
            </w:r>
          </w:p>
        </w:tc>
        <w:tc>
          <w:tcPr>
            <w:tcW w:w="2500" w:type="dxa"/>
            <w:noWrap/>
            <w:hideMark/>
          </w:tcPr>
          <w:p w14:paraId="561392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0.000124</w:t>
            </w:r>
          </w:p>
        </w:tc>
        <w:tc>
          <w:tcPr>
            <w:tcW w:w="3120" w:type="dxa"/>
            <w:noWrap/>
            <w:hideMark/>
          </w:tcPr>
          <w:p w14:paraId="47DAB3D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3996F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E28E5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67C51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A50E7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76890889</w:t>
            </w:r>
          </w:p>
        </w:tc>
        <w:tc>
          <w:tcPr>
            <w:tcW w:w="2500" w:type="dxa"/>
            <w:noWrap/>
            <w:hideMark/>
          </w:tcPr>
          <w:p w14:paraId="7CBEFE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0.000129</w:t>
            </w:r>
          </w:p>
        </w:tc>
        <w:tc>
          <w:tcPr>
            <w:tcW w:w="3120" w:type="dxa"/>
            <w:noWrap/>
            <w:hideMark/>
          </w:tcPr>
          <w:p w14:paraId="462533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1B6067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60D9B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68D41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42367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76890902</w:t>
            </w:r>
          </w:p>
        </w:tc>
        <w:tc>
          <w:tcPr>
            <w:tcW w:w="2500" w:type="dxa"/>
            <w:noWrap/>
            <w:hideMark/>
          </w:tcPr>
          <w:p w14:paraId="6D5926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0.000133</w:t>
            </w:r>
          </w:p>
        </w:tc>
        <w:tc>
          <w:tcPr>
            <w:tcW w:w="3120" w:type="dxa"/>
            <w:noWrap/>
            <w:hideMark/>
          </w:tcPr>
          <w:p w14:paraId="1015DC6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648AE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228D9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9DF6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038C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76890919</w:t>
            </w:r>
          </w:p>
        </w:tc>
        <w:tc>
          <w:tcPr>
            <w:tcW w:w="2500" w:type="dxa"/>
            <w:noWrap/>
            <w:hideMark/>
          </w:tcPr>
          <w:p w14:paraId="611F35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0.000546</w:t>
            </w:r>
          </w:p>
        </w:tc>
        <w:tc>
          <w:tcPr>
            <w:tcW w:w="3120" w:type="dxa"/>
            <w:noWrap/>
            <w:hideMark/>
          </w:tcPr>
          <w:p w14:paraId="05606D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54B75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32DB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D0D2E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DBC954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76890940</w:t>
            </w:r>
          </w:p>
        </w:tc>
        <w:tc>
          <w:tcPr>
            <w:tcW w:w="2500" w:type="dxa"/>
            <w:noWrap/>
            <w:hideMark/>
          </w:tcPr>
          <w:p w14:paraId="16B682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0.000282</w:t>
            </w:r>
          </w:p>
        </w:tc>
        <w:tc>
          <w:tcPr>
            <w:tcW w:w="3120" w:type="dxa"/>
            <w:noWrap/>
            <w:hideMark/>
          </w:tcPr>
          <w:p w14:paraId="72A829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DD4E1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0A02B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C17AB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1694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76891450</w:t>
            </w:r>
          </w:p>
        </w:tc>
        <w:tc>
          <w:tcPr>
            <w:tcW w:w="2500" w:type="dxa"/>
            <w:noWrap/>
            <w:hideMark/>
          </w:tcPr>
          <w:p w14:paraId="1440AB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0.000719</w:t>
            </w:r>
          </w:p>
        </w:tc>
        <w:tc>
          <w:tcPr>
            <w:tcW w:w="3120" w:type="dxa"/>
            <w:noWrap/>
            <w:hideMark/>
          </w:tcPr>
          <w:p w14:paraId="10058C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6A46B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089C9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D6D4D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53BCF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76891451</w:t>
            </w:r>
          </w:p>
        </w:tc>
        <w:tc>
          <w:tcPr>
            <w:tcW w:w="2500" w:type="dxa"/>
            <w:noWrap/>
            <w:hideMark/>
          </w:tcPr>
          <w:p w14:paraId="32A0C2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5C60AA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CEFF9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26C45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D467D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450CB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76891458</w:t>
            </w:r>
          </w:p>
        </w:tc>
        <w:tc>
          <w:tcPr>
            <w:tcW w:w="2500" w:type="dxa"/>
            <w:noWrap/>
            <w:hideMark/>
          </w:tcPr>
          <w:p w14:paraId="2A9A57B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E24E0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48DF0E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3015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EB995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0A19B7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76891557</w:t>
            </w:r>
          </w:p>
        </w:tc>
        <w:tc>
          <w:tcPr>
            <w:tcW w:w="2500" w:type="dxa"/>
            <w:noWrap/>
            <w:hideMark/>
          </w:tcPr>
          <w:p w14:paraId="12D50A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1F44F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212E5D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5F7DF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E6F97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A0CAF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76892429</w:t>
            </w:r>
          </w:p>
        </w:tc>
        <w:tc>
          <w:tcPr>
            <w:tcW w:w="2500" w:type="dxa"/>
            <w:noWrap/>
            <w:hideMark/>
          </w:tcPr>
          <w:p w14:paraId="43AA41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595E2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8705F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07340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62E3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B412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76892462</w:t>
            </w:r>
          </w:p>
        </w:tc>
        <w:tc>
          <w:tcPr>
            <w:tcW w:w="2500" w:type="dxa"/>
            <w:noWrap/>
            <w:hideMark/>
          </w:tcPr>
          <w:p w14:paraId="1C327CD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57ED1D3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B7813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FCFB5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04444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5F761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76892485</w:t>
            </w:r>
          </w:p>
        </w:tc>
        <w:tc>
          <w:tcPr>
            <w:tcW w:w="2500" w:type="dxa"/>
            <w:noWrap/>
            <w:hideMark/>
          </w:tcPr>
          <w:p w14:paraId="7E61D4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0.002173</w:t>
            </w:r>
          </w:p>
        </w:tc>
        <w:tc>
          <w:tcPr>
            <w:tcW w:w="3120" w:type="dxa"/>
            <w:noWrap/>
            <w:hideMark/>
          </w:tcPr>
          <w:p w14:paraId="0A1FA2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23E59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E472F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31B6E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E60BB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76892524</w:t>
            </w:r>
          </w:p>
        </w:tc>
        <w:tc>
          <w:tcPr>
            <w:tcW w:w="2500" w:type="dxa"/>
            <w:noWrap/>
            <w:hideMark/>
          </w:tcPr>
          <w:p w14:paraId="7FF4D7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6F0DC3F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EA49C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2B023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70081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98600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76892529</w:t>
            </w:r>
          </w:p>
        </w:tc>
        <w:tc>
          <w:tcPr>
            <w:tcW w:w="2500" w:type="dxa"/>
            <w:noWrap/>
            <w:hideMark/>
          </w:tcPr>
          <w:p w14:paraId="64DA65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0.000725</w:t>
            </w:r>
          </w:p>
        </w:tc>
        <w:tc>
          <w:tcPr>
            <w:tcW w:w="3120" w:type="dxa"/>
            <w:noWrap/>
            <w:hideMark/>
          </w:tcPr>
          <w:p w14:paraId="296D6C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030F6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1DD22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1401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97B21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76892561</w:t>
            </w:r>
          </w:p>
        </w:tc>
        <w:tc>
          <w:tcPr>
            <w:tcW w:w="2500" w:type="dxa"/>
            <w:noWrap/>
            <w:hideMark/>
          </w:tcPr>
          <w:p w14:paraId="73C505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685E056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20E0D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73807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4154F1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088261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76892617</w:t>
            </w:r>
          </w:p>
        </w:tc>
        <w:tc>
          <w:tcPr>
            <w:tcW w:w="2500" w:type="dxa"/>
            <w:noWrap/>
            <w:hideMark/>
          </w:tcPr>
          <w:p w14:paraId="4229CFB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0.00072</w:t>
            </w:r>
          </w:p>
        </w:tc>
        <w:tc>
          <w:tcPr>
            <w:tcW w:w="3120" w:type="dxa"/>
            <w:noWrap/>
            <w:hideMark/>
          </w:tcPr>
          <w:p w14:paraId="591282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500AB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5D650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7F992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C7F24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76892666</w:t>
            </w:r>
          </w:p>
        </w:tc>
        <w:tc>
          <w:tcPr>
            <w:tcW w:w="2500" w:type="dxa"/>
            <w:noWrap/>
            <w:hideMark/>
          </w:tcPr>
          <w:p w14:paraId="64A01D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6D9C54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A510C6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B7489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067F7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F82A0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76892677</w:t>
            </w:r>
          </w:p>
        </w:tc>
        <w:tc>
          <w:tcPr>
            <w:tcW w:w="2500" w:type="dxa"/>
            <w:noWrap/>
            <w:hideMark/>
          </w:tcPr>
          <w:p w14:paraId="514EE4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5AB058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8E24C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550EF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42B6A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91470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76892962</w:t>
            </w:r>
          </w:p>
        </w:tc>
        <w:tc>
          <w:tcPr>
            <w:tcW w:w="2500" w:type="dxa"/>
            <w:noWrap/>
            <w:hideMark/>
          </w:tcPr>
          <w:p w14:paraId="505E8F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56A629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7EC98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2615D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F21161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58B4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76893080</w:t>
            </w:r>
          </w:p>
        </w:tc>
        <w:tc>
          <w:tcPr>
            <w:tcW w:w="2500" w:type="dxa"/>
            <w:noWrap/>
            <w:hideMark/>
          </w:tcPr>
          <w:p w14:paraId="7D10F4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E76469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0A218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05FC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9A6981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2682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76893435</w:t>
            </w:r>
          </w:p>
        </w:tc>
        <w:tc>
          <w:tcPr>
            <w:tcW w:w="2500" w:type="dxa"/>
            <w:noWrap/>
            <w:hideMark/>
          </w:tcPr>
          <w:p w14:paraId="7B71EC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0.000125</w:t>
            </w:r>
          </w:p>
        </w:tc>
        <w:tc>
          <w:tcPr>
            <w:tcW w:w="3120" w:type="dxa"/>
            <w:noWrap/>
            <w:hideMark/>
          </w:tcPr>
          <w:p w14:paraId="5C8B60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1603C3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B4F1B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5AAB4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D1FE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76893442</w:t>
            </w:r>
          </w:p>
        </w:tc>
        <w:tc>
          <w:tcPr>
            <w:tcW w:w="2500" w:type="dxa"/>
            <w:noWrap/>
            <w:hideMark/>
          </w:tcPr>
          <w:p w14:paraId="4312BE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110EC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C336D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F3CEF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56EB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8773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76893454</w:t>
            </w:r>
          </w:p>
        </w:tc>
        <w:tc>
          <w:tcPr>
            <w:tcW w:w="2500" w:type="dxa"/>
            <w:noWrap/>
            <w:hideMark/>
          </w:tcPr>
          <w:p w14:paraId="576CDA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619BF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CD1CB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1B4C7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250545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EC00D3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76893494</w:t>
            </w:r>
          </w:p>
        </w:tc>
        <w:tc>
          <w:tcPr>
            <w:tcW w:w="2500" w:type="dxa"/>
            <w:noWrap/>
            <w:hideMark/>
          </w:tcPr>
          <w:p w14:paraId="68C86D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C28EB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0847AD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D2B87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FCC6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94EE8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76893517</w:t>
            </w:r>
          </w:p>
        </w:tc>
        <w:tc>
          <w:tcPr>
            <w:tcW w:w="2500" w:type="dxa"/>
            <w:noWrap/>
            <w:hideMark/>
          </w:tcPr>
          <w:p w14:paraId="4334DA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5DA00F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D1113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6869E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1B3DC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C1162B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76893573</w:t>
            </w:r>
          </w:p>
        </w:tc>
        <w:tc>
          <w:tcPr>
            <w:tcW w:w="2500" w:type="dxa"/>
            <w:noWrap/>
            <w:hideMark/>
          </w:tcPr>
          <w:p w14:paraId="1205CAB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33DE6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7DFD4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8FA7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D1810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F4EB4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76893605</w:t>
            </w:r>
          </w:p>
        </w:tc>
        <w:tc>
          <w:tcPr>
            <w:tcW w:w="2500" w:type="dxa"/>
            <w:noWrap/>
            <w:hideMark/>
          </w:tcPr>
          <w:p w14:paraId="596CD9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FE948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4DAAF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697AF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09FDD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FFD99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76893606</w:t>
            </w:r>
          </w:p>
        </w:tc>
        <w:tc>
          <w:tcPr>
            <w:tcW w:w="2500" w:type="dxa"/>
            <w:noWrap/>
            <w:hideMark/>
          </w:tcPr>
          <w:p w14:paraId="4EFD52D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7600F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5DB0B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A48E1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CECB3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FC1FF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76893620</w:t>
            </w:r>
          </w:p>
        </w:tc>
        <w:tc>
          <w:tcPr>
            <w:tcW w:w="2500" w:type="dxa"/>
            <w:noWrap/>
            <w:hideMark/>
          </w:tcPr>
          <w:p w14:paraId="407C3D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962EE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CC4B7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50DF6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5974F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D0EC1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76893622</w:t>
            </w:r>
          </w:p>
        </w:tc>
        <w:tc>
          <w:tcPr>
            <w:tcW w:w="2500" w:type="dxa"/>
            <w:noWrap/>
            <w:hideMark/>
          </w:tcPr>
          <w:p w14:paraId="01FDEF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5ECC1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8A221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775A1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BC77D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F2AF3C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76893630</w:t>
            </w:r>
          </w:p>
        </w:tc>
        <w:tc>
          <w:tcPr>
            <w:tcW w:w="2500" w:type="dxa"/>
            <w:noWrap/>
            <w:hideMark/>
          </w:tcPr>
          <w:p w14:paraId="0DD63F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6F5E665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93734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4B265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F0A00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DC945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76893643</w:t>
            </w:r>
          </w:p>
        </w:tc>
        <w:tc>
          <w:tcPr>
            <w:tcW w:w="2500" w:type="dxa"/>
            <w:noWrap/>
            <w:hideMark/>
          </w:tcPr>
          <w:p w14:paraId="0D6F45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0.001077</w:t>
            </w:r>
          </w:p>
        </w:tc>
        <w:tc>
          <w:tcPr>
            <w:tcW w:w="3120" w:type="dxa"/>
            <w:noWrap/>
            <w:hideMark/>
          </w:tcPr>
          <w:p w14:paraId="00C2B4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41CE99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BB6B4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00E5B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D840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76894124</w:t>
            </w:r>
          </w:p>
        </w:tc>
        <w:tc>
          <w:tcPr>
            <w:tcW w:w="2500" w:type="dxa"/>
            <w:noWrap/>
            <w:hideMark/>
          </w:tcPr>
          <w:p w14:paraId="602A49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0.000383</w:t>
            </w:r>
          </w:p>
        </w:tc>
        <w:tc>
          <w:tcPr>
            <w:tcW w:w="3120" w:type="dxa"/>
            <w:noWrap/>
            <w:hideMark/>
          </w:tcPr>
          <w:p w14:paraId="514B62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8F41A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9305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1019E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626B2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76894235</w:t>
            </w:r>
          </w:p>
        </w:tc>
        <w:tc>
          <w:tcPr>
            <w:tcW w:w="2500" w:type="dxa"/>
            <w:noWrap/>
            <w:hideMark/>
          </w:tcPr>
          <w:p w14:paraId="55A842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0.425852</w:t>
            </w:r>
          </w:p>
        </w:tc>
        <w:tc>
          <w:tcPr>
            <w:tcW w:w="3120" w:type="dxa"/>
            <w:noWrap/>
            <w:hideMark/>
          </w:tcPr>
          <w:p w14:paraId="3309BC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2360F2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D5534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2BE9389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D2DCD4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76895638</w:t>
            </w:r>
          </w:p>
        </w:tc>
        <w:tc>
          <w:tcPr>
            <w:tcW w:w="2500" w:type="dxa"/>
            <w:noWrap/>
            <w:hideMark/>
          </w:tcPr>
          <w:p w14:paraId="512817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A2897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F87BC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EF31F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95BB2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DEC404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76895661</w:t>
            </w:r>
          </w:p>
        </w:tc>
        <w:tc>
          <w:tcPr>
            <w:tcW w:w="2500" w:type="dxa"/>
            <w:noWrap/>
            <w:hideMark/>
          </w:tcPr>
          <w:p w14:paraId="3B6AF2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10EA06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AE31B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B0FF1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83817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AFA22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76895684</w:t>
            </w:r>
          </w:p>
        </w:tc>
        <w:tc>
          <w:tcPr>
            <w:tcW w:w="2500" w:type="dxa"/>
            <w:noWrap/>
            <w:hideMark/>
          </w:tcPr>
          <w:p w14:paraId="2912442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CCD9A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338C8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B713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17F67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FBD21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76895771</w:t>
            </w:r>
          </w:p>
        </w:tc>
        <w:tc>
          <w:tcPr>
            <w:tcW w:w="2500" w:type="dxa"/>
            <w:noWrap/>
            <w:hideMark/>
          </w:tcPr>
          <w:p w14:paraId="15CE12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0.397308</w:t>
            </w:r>
          </w:p>
        </w:tc>
        <w:tc>
          <w:tcPr>
            <w:tcW w:w="3120" w:type="dxa"/>
            <w:noWrap/>
            <w:hideMark/>
          </w:tcPr>
          <w:p w14:paraId="1D9FCA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B34E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A345D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CBB8D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221985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76895772</w:t>
            </w:r>
          </w:p>
        </w:tc>
        <w:tc>
          <w:tcPr>
            <w:tcW w:w="2500" w:type="dxa"/>
            <w:noWrap/>
            <w:hideMark/>
          </w:tcPr>
          <w:p w14:paraId="7DDDC5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0.264362</w:t>
            </w:r>
          </w:p>
        </w:tc>
        <w:tc>
          <w:tcPr>
            <w:tcW w:w="3120" w:type="dxa"/>
            <w:noWrap/>
            <w:hideMark/>
          </w:tcPr>
          <w:p w14:paraId="3FFFE9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1C73A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CC3D5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A5A16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D23317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76895777</w:t>
            </w:r>
          </w:p>
        </w:tc>
        <w:tc>
          <w:tcPr>
            <w:tcW w:w="2500" w:type="dxa"/>
            <w:noWrap/>
            <w:hideMark/>
          </w:tcPr>
          <w:p w14:paraId="7A2EBD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0.000456</w:t>
            </w:r>
          </w:p>
        </w:tc>
        <w:tc>
          <w:tcPr>
            <w:tcW w:w="3120" w:type="dxa"/>
            <w:noWrap/>
            <w:hideMark/>
          </w:tcPr>
          <w:p w14:paraId="6E2EE5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E4C9E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8EA81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9D23D1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17E55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76900421</w:t>
            </w:r>
          </w:p>
        </w:tc>
        <w:tc>
          <w:tcPr>
            <w:tcW w:w="2500" w:type="dxa"/>
            <w:noWrap/>
            <w:hideMark/>
          </w:tcPr>
          <w:p w14:paraId="36A5C7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10E2CD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B23134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22650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589B9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F909B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76900549</w:t>
            </w:r>
          </w:p>
        </w:tc>
        <w:tc>
          <w:tcPr>
            <w:tcW w:w="2500" w:type="dxa"/>
            <w:noWrap/>
            <w:hideMark/>
          </w:tcPr>
          <w:p w14:paraId="29B7EB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0.001205</w:t>
            </w:r>
          </w:p>
        </w:tc>
        <w:tc>
          <w:tcPr>
            <w:tcW w:w="3120" w:type="dxa"/>
            <w:noWrap/>
            <w:hideMark/>
          </w:tcPr>
          <w:p w14:paraId="0FC387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509C9C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A6E63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CDB26B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685C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76900558</w:t>
            </w:r>
          </w:p>
        </w:tc>
        <w:tc>
          <w:tcPr>
            <w:tcW w:w="2500" w:type="dxa"/>
            <w:noWrap/>
            <w:hideMark/>
          </w:tcPr>
          <w:p w14:paraId="04B51C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318AF4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AE05B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8EC8F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7C04D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77943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76901123</w:t>
            </w:r>
          </w:p>
        </w:tc>
        <w:tc>
          <w:tcPr>
            <w:tcW w:w="2500" w:type="dxa"/>
            <w:noWrap/>
            <w:hideMark/>
          </w:tcPr>
          <w:p w14:paraId="422AE1B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22320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2F17C4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1EA5A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DC717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9E6C6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76901153</w:t>
            </w:r>
          </w:p>
        </w:tc>
        <w:tc>
          <w:tcPr>
            <w:tcW w:w="2500" w:type="dxa"/>
            <w:noWrap/>
            <w:hideMark/>
          </w:tcPr>
          <w:p w14:paraId="2565FD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54C9F6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E3418D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3ABAE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9208EA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10D5D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76901189</w:t>
            </w:r>
          </w:p>
        </w:tc>
        <w:tc>
          <w:tcPr>
            <w:tcW w:w="2500" w:type="dxa"/>
            <w:noWrap/>
            <w:hideMark/>
          </w:tcPr>
          <w:p w14:paraId="48CDD5D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0.001192</w:t>
            </w:r>
          </w:p>
        </w:tc>
        <w:tc>
          <w:tcPr>
            <w:tcW w:w="3120" w:type="dxa"/>
            <w:noWrap/>
            <w:hideMark/>
          </w:tcPr>
          <w:p w14:paraId="1B913F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17345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A90E5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3975E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10E07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76901193</w:t>
            </w:r>
          </w:p>
        </w:tc>
        <w:tc>
          <w:tcPr>
            <w:tcW w:w="2500" w:type="dxa"/>
            <w:noWrap/>
            <w:hideMark/>
          </w:tcPr>
          <w:p w14:paraId="2248C1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0.003697</w:t>
            </w:r>
          </w:p>
        </w:tc>
        <w:tc>
          <w:tcPr>
            <w:tcW w:w="3120" w:type="dxa"/>
            <w:noWrap/>
            <w:hideMark/>
          </w:tcPr>
          <w:p w14:paraId="5C37F7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7176E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3EDE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1DC04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0B13F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76901708</w:t>
            </w:r>
          </w:p>
        </w:tc>
        <w:tc>
          <w:tcPr>
            <w:tcW w:w="2500" w:type="dxa"/>
            <w:noWrap/>
            <w:hideMark/>
          </w:tcPr>
          <w:p w14:paraId="3AEB996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B693D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52356D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EAC16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F0A453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80E1C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76901754</w:t>
            </w:r>
          </w:p>
        </w:tc>
        <w:tc>
          <w:tcPr>
            <w:tcW w:w="2500" w:type="dxa"/>
            <w:noWrap/>
            <w:hideMark/>
          </w:tcPr>
          <w:p w14:paraId="406F26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0.001247</w:t>
            </w:r>
          </w:p>
        </w:tc>
        <w:tc>
          <w:tcPr>
            <w:tcW w:w="3120" w:type="dxa"/>
            <w:noWrap/>
            <w:hideMark/>
          </w:tcPr>
          <w:p w14:paraId="0334A17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795D47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C7D65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877B7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3CA84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76901771</w:t>
            </w:r>
          </w:p>
        </w:tc>
        <w:tc>
          <w:tcPr>
            <w:tcW w:w="2500" w:type="dxa"/>
            <w:noWrap/>
            <w:hideMark/>
          </w:tcPr>
          <w:p w14:paraId="4B37E3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A20637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C54F6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05484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7B1A9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5C8FC5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76901775</w:t>
            </w:r>
          </w:p>
        </w:tc>
        <w:tc>
          <w:tcPr>
            <w:tcW w:w="2500" w:type="dxa"/>
            <w:noWrap/>
            <w:hideMark/>
          </w:tcPr>
          <w:p w14:paraId="1A848EA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A61BE1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FB19A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83988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17F4DC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BD7CA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76901780</w:t>
            </w:r>
          </w:p>
        </w:tc>
        <w:tc>
          <w:tcPr>
            <w:tcW w:w="2500" w:type="dxa"/>
            <w:noWrap/>
            <w:hideMark/>
          </w:tcPr>
          <w:p w14:paraId="1075BB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F940E7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6C859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133D1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E1C2C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D755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76901819</w:t>
            </w:r>
          </w:p>
        </w:tc>
        <w:tc>
          <w:tcPr>
            <w:tcW w:w="2500" w:type="dxa"/>
            <w:noWrap/>
            <w:hideMark/>
          </w:tcPr>
          <w:p w14:paraId="24E594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0.000595</w:t>
            </w:r>
          </w:p>
        </w:tc>
        <w:tc>
          <w:tcPr>
            <w:tcW w:w="3120" w:type="dxa"/>
            <w:noWrap/>
            <w:hideMark/>
          </w:tcPr>
          <w:p w14:paraId="1670A4B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A3DB5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4E65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AA513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9E2BE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76901828</w:t>
            </w:r>
          </w:p>
        </w:tc>
        <w:tc>
          <w:tcPr>
            <w:tcW w:w="2500" w:type="dxa"/>
            <w:noWrap/>
            <w:hideMark/>
          </w:tcPr>
          <w:p w14:paraId="4ABBB72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E6EBF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234FFB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228A5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E2247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2A858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76901849</w:t>
            </w:r>
          </w:p>
        </w:tc>
        <w:tc>
          <w:tcPr>
            <w:tcW w:w="2500" w:type="dxa"/>
            <w:noWrap/>
            <w:hideMark/>
          </w:tcPr>
          <w:p w14:paraId="3E50788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302BFA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28C80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4246A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79D393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5A947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76901856</w:t>
            </w:r>
          </w:p>
        </w:tc>
        <w:tc>
          <w:tcPr>
            <w:tcW w:w="2500" w:type="dxa"/>
            <w:noWrap/>
            <w:hideMark/>
          </w:tcPr>
          <w:p w14:paraId="4A2DB1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56125A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E7266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8EE1E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7E27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2ADE5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76901927</w:t>
            </w:r>
          </w:p>
        </w:tc>
        <w:tc>
          <w:tcPr>
            <w:tcW w:w="2500" w:type="dxa"/>
            <w:noWrap/>
            <w:hideMark/>
          </w:tcPr>
          <w:p w14:paraId="0459E5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0.486205</w:t>
            </w:r>
          </w:p>
        </w:tc>
        <w:tc>
          <w:tcPr>
            <w:tcW w:w="3120" w:type="dxa"/>
            <w:noWrap/>
            <w:hideMark/>
          </w:tcPr>
          <w:p w14:paraId="07CA03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794E0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B97C0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FD842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83E0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76901944</w:t>
            </w:r>
          </w:p>
        </w:tc>
        <w:tc>
          <w:tcPr>
            <w:tcW w:w="2500" w:type="dxa"/>
            <w:noWrap/>
            <w:hideMark/>
          </w:tcPr>
          <w:p w14:paraId="1C4DA0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0.000245</w:t>
            </w:r>
          </w:p>
        </w:tc>
        <w:tc>
          <w:tcPr>
            <w:tcW w:w="3120" w:type="dxa"/>
            <w:noWrap/>
            <w:hideMark/>
          </w:tcPr>
          <w:p w14:paraId="691D20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3A1D1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B41D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5E9A8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FE3F0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76901954</w:t>
            </w:r>
          </w:p>
        </w:tc>
        <w:tc>
          <w:tcPr>
            <w:tcW w:w="2500" w:type="dxa"/>
            <w:noWrap/>
            <w:hideMark/>
          </w:tcPr>
          <w:p w14:paraId="169AAB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0.00037</w:t>
            </w:r>
          </w:p>
        </w:tc>
        <w:tc>
          <w:tcPr>
            <w:tcW w:w="3120" w:type="dxa"/>
            <w:noWrap/>
            <w:hideMark/>
          </w:tcPr>
          <w:p w14:paraId="46B776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946C2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7A88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6D235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524B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76903086</w:t>
            </w:r>
          </w:p>
        </w:tc>
        <w:tc>
          <w:tcPr>
            <w:tcW w:w="2500" w:type="dxa"/>
            <w:noWrap/>
            <w:hideMark/>
          </w:tcPr>
          <w:p w14:paraId="7517A5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74600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4EB4D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06BBD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60D1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4428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76903088</w:t>
            </w:r>
          </w:p>
        </w:tc>
        <w:tc>
          <w:tcPr>
            <w:tcW w:w="2500" w:type="dxa"/>
            <w:noWrap/>
            <w:hideMark/>
          </w:tcPr>
          <w:p w14:paraId="0FC30E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49156E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0A922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7CCEB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313DD5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C1EFA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76903134</w:t>
            </w:r>
          </w:p>
        </w:tc>
        <w:tc>
          <w:tcPr>
            <w:tcW w:w="2500" w:type="dxa"/>
            <w:noWrap/>
            <w:hideMark/>
          </w:tcPr>
          <w:p w14:paraId="1B75D9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329E3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BE3E2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96A3E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F1AFA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FAD8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76903149</w:t>
            </w:r>
          </w:p>
        </w:tc>
        <w:tc>
          <w:tcPr>
            <w:tcW w:w="2500" w:type="dxa"/>
            <w:noWrap/>
            <w:hideMark/>
          </w:tcPr>
          <w:p w14:paraId="4A3F1B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720361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B4B20D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638C8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512E4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0D5951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76903150</w:t>
            </w:r>
          </w:p>
        </w:tc>
        <w:tc>
          <w:tcPr>
            <w:tcW w:w="2500" w:type="dxa"/>
            <w:noWrap/>
            <w:hideMark/>
          </w:tcPr>
          <w:p w14:paraId="1CC6485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DD2CE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D4A98C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370A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6A842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01E85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76903174</w:t>
            </w:r>
          </w:p>
        </w:tc>
        <w:tc>
          <w:tcPr>
            <w:tcW w:w="2500" w:type="dxa"/>
            <w:noWrap/>
            <w:hideMark/>
          </w:tcPr>
          <w:p w14:paraId="7DFC21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C90E2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731BE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D3104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9258B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6A6C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76903189</w:t>
            </w:r>
          </w:p>
        </w:tc>
        <w:tc>
          <w:tcPr>
            <w:tcW w:w="2500" w:type="dxa"/>
            <w:noWrap/>
            <w:hideMark/>
          </w:tcPr>
          <w:p w14:paraId="7DD7933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0.000237</w:t>
            </w:r>
          </w:p>
        </w:tc>
        <w:tc>
          <w:tcPr>
            <w:tcW w:w="3120" w:type="dxa"/>
            <w:noWrap/>
            <w:hideMark/>
          </w:tcPr>
          <w:p w14:paraId="5236AC0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E8AC24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025B1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A6C4F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236D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76903190</w:t>
            </w:r>
          </w:p>
        </w:tc>
        <w:tc>
          <w:tcPr>
            <w:tcW w:w="2500" w:type="dxa"/>
            <w:noWrap/>
            <w:hideMark/>
          </w:tcPr>
          <w:p w14:paraId="422F145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32C1E1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114285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4AFB0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38DE77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F637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76903195</w:t>
            </w:r>
          </w:p>
        </w:tc>
        <w:tc>
          <w:tcPr>
            <w:tcW w:w="2500" w:type="dxa"/>
            <w:noWrap/>
            <w:hideMark/>
          </w:tcPr>
          <w:p w14:paraId="41C186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847AF1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B44B7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5D8E6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92C6F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CE38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76903245</w:t>
            </w:r>
          </w:p>
        </w:tc>
        <w:tc>
          <w:tcPr>
            <w:tcW w:w="2500" w:type="dxa"/>
            <w:noWrap/>
            <w:hideMark/>
          </w:tcPr>
          <w:p w14:paraId="1A69C8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0.006004</w:t>
            </w:r>
          </w:p>
        </w:tc>
        <w:tc>
          <w:tcPr>
            <w:tcW w:w="3120" w:type="dxa"/>
            <w:noWrap/>
            <w:hideMark/>
          </w:tcPr>
          <w:p w14:paraId="672C04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CF3A84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BF95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1D7531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C9AD83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76903299</w:t>
            </w:r>
          </w:p>
        </w:tc>
        <w:tc>
          <w:tcPr>
            <w:tcW w:w="2500" w:type="dxa"/>
            <w:noWrap/>
            <w:hideMark/>
          </w:tcPr>
          <w:p w14:paraId="3B66A2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6B6C83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817CF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8AB16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5C5D7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1F3A8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76903341</w:t>
            </w:r>
          </w:p>
        </w:tc>
        <w:tc>
          <w:tcPr>
            <w:tcW w:w="2500" w:type="dxa"/>
            <w:noWrap/>
            <w:hideMark/>
          </w:tcPr>
          <w:p w14:paraId="2B9C29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0F210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5E664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A2FFA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B362B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2E67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76903344</w:t>
            </w:r>
          </w:p>
        </w:tc>
        <w:tc>
          <w:tcPr>
            <w:tcW w:w="2500" w:type="dxa"/>
            <w:noWrap/>
            <w:hideMark/>
          </w:tcPr>
          <w:p w14:paraId="673E8E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65F288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B34FA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86CC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26987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723C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76903345</w:t>
            </w:r>
          </w:p>
        </w:tc>
        <w:tc>
          <w:tcPr>
            <w:tcW w:w="2500" w:type="dxa"/>
            <w:noWrap/>
            <w:hideMark/>
          </w:tcPr>
          <w:p w14:paraId="7A76C5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39958F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55105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04914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D469DD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92353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76903362</w:t>
            </w:r>
          </w:p>
        </w:tc>
        <w:tc>
          <w:tcPr>
            <w:tcW w:w="2500" w:type="dxa"/>
            <w:noWrap/>
            <w:hideMark/>
          </w:tcPr>
          <w:p w14:paraId="5B4BCB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5DA78B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2E55F8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60C4F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E718F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A765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76905380</w:t>
            </w:r>
          </w:p>
        </w:tc>
        <w:tc>
          <w:tcPr>
            <w:tcW w:w="2500" w:type="dxa"/>
            <w:noWrap/>
            <w:hideMark/>
          </w:tcPr>
          <w:p w14:paraId="61F91C5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CC168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294B3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8F22B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0233FB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F361E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76905391</w:t>
            </w:r>
          </w:p>
        </w:tc>
        <w:tc>
          <w:tcPr>
            <w:tcW w:w="2500" w:type="dxa"/>
            <w:noWrap/>
            <w:hideMark/>
          </w:tcPr>
          <w:p w14:paraId="7A454A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0.001198</w:t>
            </w:r>
          </w:p>
        </w:tc>
        <w:tc>
          <w:tcPr>
            <w:tcW w:w="3120" w:type="dxa"/>
            <w:noWrap/>
            <w:hideMark/>
          </w:tcPr>
          <w:p w14:paraId="4F5139F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EA143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3837D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0C2A3C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610A7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76905392</w:t>
            </w:r>
          </w:p>
        </w:tc>
        <w:tc>
          <w:tcPr>
            <w:tcW w:w="2500" w:type="dxa"/>
            <w:noWrap/>
            <w:hideMark/>
          </w:tcPr>
          <w:p w14:paraId="17E9A2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7907AF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A676E6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15B87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52F2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A3CF5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76905404</w:t>
            </w:r>
          </w:p>
        </w:tc>
        <w:tc>
          <w:tcPr>
            <w:tcW w:w="2500" w:type="dxa"/>
            <w:noWrap/>
            <w:hideMark/>
          </w:tcPr>
          <w:p w14:paraId="3F941C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301CC2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4A80F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024F0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C9EF74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980D4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76905438</w:t>
            </w:r>
          </w:p>
        </w:tc>
        <w:tc>
          <w:tcPr>
            <w:tcW w:w="2500" w:type="dxa"/>
            <w:noWrap/>
            <w:hideMark/>
          </w:tcPr>
          <w:p w14:paraId="4E5A9D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568387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27C48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41B6B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F0AFB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367A4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76905441</w:t>
            </w:r>
          </w:p>
        </w:tc>
        <w:tc>
          <w:tcPr>
            <w:tcW w:w="2500" w:type="dxa"/>
            <w:noWrap/>
            <w:hideMark/>
          </w:tcPr>
          <w:p w14:paraId="7A0B6B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336E6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CAA3F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AB338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EE49C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359BD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76905468</w:t>
            </w:r>
          </w:p>
        </w:tc>
        <w:tc>
          <w:tcPr>
            <w:tcW w:w="2500" w:type="dxa"/>
            <w:noWrap/>
            <w:hideMark/>
          </w:tcPr>
          <w:p w14:paraId="44C9CE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0CF742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CE794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0201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0E7D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3E379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76905469</w:t>
            </w:r>
          </w:p>
        </w:tc>
        <w:tc>
          <w:tcPr>
            <w:tcW w:w="2500" w:type="dxa"/>
            <w:noWrap/>
            <w:hideMark/>
          </w:tcPr>
          <w:p w14:paraId="68B1C47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6CBA6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B99A7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0E99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C17B9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540C9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76905482</w:t>
            </w:r>
          </w:p>
        </w:tc>
        <w:tc>
          <w:tcPr>
            <w:tcW w:w="2500" w:type="dxa"/>
            <w:noWrap/>
            <w:hideMark/>
          </w:tcPr>
          <w:p w14:paraId="3179DC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B06AA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204FC0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6899D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7E253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B793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76905507</w:t>
            </w:r>
          </w:p>
        </w:tc>
        <w:tc>
          <w:tcPr>
            <w:tcW w:w="2500" w:type="dxa"/>
            <w:noWrap/>
            <w:hideMark/>
          </w:tcPr>
          <w:p w14:paraId="4D8F92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17E61D7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F1BDA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4663C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6F8A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12751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76905531</w:t>
            </w:r>
          </w:p>
        </w:tc>
        <w:tc>
          <w:tcPr>
            <w:tcW w:w="2500" w:type="dxa"/>
            <w:noWrap/>
            <w:hideMark/>
          </w:tcPr>
          <w:p w14:paraId="3C6ADE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6AEF0D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DFC8E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0588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750D3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2D9935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76905604</w:t>
            </w:r>
          </w:p>
        </w:tc>
        <w:tc>
          <w:tcPr>
            <w:tcW w:w="2500" w:type="dxa"/>
            <w:noWrap/>
            <w:hideMark/>
          </w:tcPr>
          <w:p w14:paraId="1FF6823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0.463157</w:t>
            </w:r>
          </w:p>
        </w:tc>
        <w:tc>
          <w:tcPr>
            <w:tcW w:w="3120" w:type="dxa"/>
            <w:noWrap/>
            <w:hideMark/>
          </w:tcPr>
          <w:p w14:paraId="4EED68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F6D4CA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2B409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E592E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E59E24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76908528</w:t>
            </w:r>
          </w:p>
        </w:tc>
        <w:tc>
          <w:tcPr>
            <w:tcW w:w="2500" w:type="dxa"/>
            <w:noWrap/>
            <w:hideMark/>
          </w:tcPr>
          <w:p w14:paraId="694BA3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15C0C5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10515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2185D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41882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B5898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76908564</w:t>
            </w:r>
          </w:p>
        </w:tc>
        <w:tc>
          <w:tcPr>
            <w:tcW w:w="2500" w:type="dxa"/>
            <w:noWrap/>
            <w:hideMark/>
          </w:tcPr>
          <w:p w14:paraId="50EDDE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5082C01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D253C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0DD4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9CD33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5FB3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76908589</w:t>
            </w:r>
          </w:p>
        </w:tc>
        <w:tc>
          <w:tcPr>
            <w:tcW w:w="2500" w:type="dxa"/>
            <w:noWrap/>
            <w:hideMark/>
          </w:tcPr>
          <w:p w14:paraId="0A7EE3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0DB3D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0D011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E4C6B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3A766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813C2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76909506</w:t>
            </w:r>
          </w:p>
        </w:tc>
        <w:tc>
          <w:tcPr>
            <w:tcW w:w="2500" w:type="dxa"/>
            <w:noWrap/>
            <w:hideMark/>
          </w:tcPr>
          <w:p w14:paraId="7921E9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250BB4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C1342C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EF8CC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EF945D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BF98A9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76909533</w:t>
            </w:r>
          </w:p>
        </w:tc>
        <w:tc>
          <w:tcPr>
            <w:tcW w:w="2500" w:type="dxa"/>
            <w:noWrap/>
            <w:hideMark/>
          </w:tcPr>
          <w:p w14:paraId="1F45DC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5631B5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D7BA5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F4B39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9A7A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06027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76909548</w:t>
            </w:r>
          </w:p>
        </w:tc>
        <w:tc>
          <w:tcPr>
            <w:tcW w:w="2500" w:type="dxa"/>
            <w:noWrap/>
            <w:hideMark/>
          </w:tcPr>
          <w:p w14:paraId="13D7E9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w:t>
            </w:r>
          </w:p>
        </w:tc>
        <w:tc>
          <w:tcPr>
            <w:tcW w:w="3120" w:type="dxa"/>
            <w:noWrap/>
            <w:hideMark/>
          </w:tcPr>
          <w:p w14:paraId="5D3561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2F3C44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42D9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F25C4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E140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76909559</w:t>
            </w:r>
          </w:p>
        </w:tc>
        <w:tc>
          <w:tcPr>
            <w:tcW w:w="2500" w:type="dxa"/>
            <w:noWrap/>
            <w:hideMark/>
          </w:tcPr>
          <w:p w14:paraId="1A6A24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0.006099</w:t>
            </w:r>
          </w:p>
        </w:tc>
        <w:tc>
          <w:tcPr>
            <w:tcW w:w="3120" w:type="dxa"/>
            <w:noWrap/>
            <w:hideMark/>
          </w:tcPr>
          <w:p w14:paraId="750243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017DDD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BD4C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2614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EB42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76909564</w:t>
            </w:r>
          </w:p>
        </w:tc>
        <w:tc>
          <w:tcPr>
            <w:tcW w:w="2500" w:type="dxa"/>
            <w:noWrap/>
            <w:hideMark/>
          </w:tcPr>
          <w:p w14:paraId="4C6D1B8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0C567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EE2E9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A6732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29C3D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FC47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76909569</w:t>
            </w:r>
          </w:p>
        </w:tc>
        <w:tc>
          <w:tcPr>
            <w:tcW w:w="2500" w:type="dxa"/>
            <w:noWrap/>
            <w:hideMark/>
          </w:tcPr>
          <w:p w14:paraId="2F446C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EFAF0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9B3D8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7E82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F6D60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21F8A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76909585</w:t>
            </w:r>
          </w:p>
        </w:tc>
        <w:tc>
          <w:tcPr>
            <w:tcW w:w="2500" w:type="dxa"/>
            <w:noWrap/>
            <w:hideMark/>
          </w:tcPr>
          <w:p w14:paraId="1F225D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045B6E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B8958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9511D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9DACA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A72A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76909586</w:t>
            </w:r>
          </w:p>
        </w:tc>
        <w:tc>
          <w:tcPr>
            <w:tcW w:w="2500" w:type="dxa"/>
            <w:noWrap/>
            <w:hideMark/>
          </w:tcPr>
          <w:p w14:paraId="6D034EA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2ECC1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44499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4E284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C6BEE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3A5D1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76909591</w:t>
            </w:r>
          </w:p>
        </w:tc>
        <w:tc>
          <w:tcPr>
            <w:tcW w:w="2500" w:type="dxa"/>
            <w:noWrap/>
            <w:hideMark/>
          </w:tcPr>
          <w:p w14:paraId="1B6758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6CCC8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4C986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71EF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0FC85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28E3B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76909678</w:t>
            </w:r>
          </w:p>
        </w:tc>
        <w:tc>
          <w:tcPr>
            <w:tcW w:w="2500" w:type="dxa"/>
            <w:noWrap/>
            <w:hideMark/>
          </w:tcPr>
          <w:p w14:paraId="658EB9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0.003071</w:t>
            </w:r>
          </w:p>
        </w:tc>
        <w:tc>
          <w:tcPr>
            <w:tcW w:w="3120" w:type="dxa"/>
            <w:noWrap/>
            <w:hideMark/>
          </w:tcPr>
          <w:p w14:paraId="2F81A96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847F9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7E91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F9D50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12AB7A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76909708</w:t>
            </w:r>
          </w:p>
        </w:tc>
        <w:tc>
          <w:tcPr>
            <w:tcW w:w="2500" w:type="dxa"/>
            <w:noWrap/>
            <w:hideMark/>
          </w:tcPr>
          <w:p w14:paraId="1ED578D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0.000237</w:t>
            </w:r>
          </w:p>
        </w:tc>
        <w:tc>
          <w:tcPr>
            <w:tcW w:w="3120" w:type="dxa"/>
            <w:noWrap/>
            <w:hideMark/>
          </w:tcPr>
          <w:p w14:paraId="7E896F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52DA9C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1F995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64ACE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F0A9E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76909711</w:t>
            </w:r>
          </w:p>
        </w:tc>
        <w:tc>
          <w:tcPr>
            <w:tcW w:w="2500" w:type="dxa"/>
            <w:noWrap/>
            <w:hideMark/>
          </w:tcPr>
          <w:p w14:paraId="21B37E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DF899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C7CB2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D7A0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225A0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8251F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76910532</w:t>
            </w:r>
          </w:p>
        </w:tc>
        <w:tc>
          <w:tcPr>
            <w:tcW w:w="2500" w:type="dxa"/>
            <w:noWrap/>
            <w:hideMark/>
          </w:tcPr>
          <w:p w14:paraId="3A8EE42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0.001014</w:t>
            </w:r>
          </w:p>
        </w:tc>
        <w:tc>
          <w:tcPr>
            <w:tcW w:w="3120" w:type="dxa"/>
            <w:noWrap/>
            <w:hideMark/>
          </w:tcPr>
          <w:p w14:paraId="16D33C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EC1AB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C8E19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48362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F770E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76910600</w:t>
            </w:r>
          </w:p>
        </w:tc>
        <w:tc>
          <w:tcPr>
            <w:tcW w:w="2500" w:type="dxa"/>
            <w:noWrap/>
            <w:hideMark/>
          </w:tcPr>
          <w:p w14:paraId="457C5C9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0.000314</w:t>
            </w:r>
          </w:p>
        </w:tc>
        <w:tc>
          <w:tcPr>
            <w:tcW w:w="3120" w:type="dxa"/>
            <w:noWrap/>
            <w:hideMark/>
          </w:tcPr>
          <w:p w14:paraId="4EFA070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2B481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C8C3E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51059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F3F87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76910678</w:t>
            </w:r>
          </w:p>
        </w:tc>
        <w:tc>
          <w:tcPr>
            <w:tcW w:w="2500" w:type="dxa"/>
            <w:noWrap/>
            <w:hideMark/>
          </w:tcPr>
          <w:p w14:paraId="034DEF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5FF481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63000B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7A476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B12A7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A7BB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76910679</w:t>
            </w:r>
          </w:p>
        </w:tc>
        <w:tc>
          <w:tcPr>
            <w:tcW w:w="2500" w:type="dxa"/>
            <w:noWrap/>
            <w:hideMark/>
          </w:tcPr>
          <w:p w14:paraId="7EE0BC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E9FDE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29E64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97B44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8EC258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66820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76910708</w:t>
            </w:r>
          </w:p>
        </w:tc>
        <w:tc>
          <w:tcPr>
            <w:tcW w:w="2500" w:type="dxa"/>
            <w:noWrap/>
            <w:hideMark/>
          </w:tcPr>
          <w:p w14:paraId="03AE10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0.007009</w:t>
            </w:r>
          </w:p>
        </w:tc>
        <w:tc>
          <w:tcPr>
            <w:tcW w:w="3120" w:type="dxa"/>
            <w:noWrap/>
            <w:hideMark/>
          </w:tcPr>
          <w:p w14:paraId="47A90B7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E789BD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7399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AC9BD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864AA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76910746</w:t>
            </w:r>
          </w:p>
        </w:tc>
        <w:tc>
          <w:tcPr>
            <w:tcW w:w="2500" w:type="dxa"/>
            <w:noWrap/>
            <w:hideMark/>
          </w:tcPr>
          <w:p w14:paraId="18DBA0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C9B57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699C4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FF9F3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08BAA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90A10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76910750</w:t>
            </w:r>
          </w:p>
        </w:tc>
        <w:tc>
          <w:tcPr>
            <w:tcW w:w="2500" w:type="dxa"/>
            <w:noWrap/>
            <w:hideMark/>
          </w:tcPr>
          <w:p w14:paraId="421588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0.000356</w:t>
            </w:r>
          </w:p>
        </w:tc>
        <w:tc>
          <w:tcPr>
            <w:tcW w:w="3120" w:type="dxa"/>
            <w:noWrap/>
            <w:hideMark/>
          </w:tcPr>
          <w:p w14:paraId="4F2EED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0562F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9DE03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FB022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322DE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76910759</w:t>
            </w:r>
          </w:p>
        </w:tc>
        <w:tc>
          <w:tcPr>
            <w:tcW w:w="2500" w:type="dxa"/>
            <w:noWrap/>
            <w:hideMark/>
          </w:tcPr>
          <w:p w14:paraId="4BC319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16C5B0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18B17F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B2F1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1E6BB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BAC34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76910766</w:t>
            </w:r>
          </w:p>
        </w:tc>
        <w:tc>
          <w:tcPr>
            <w:tcW w:w="2500" w:type="dxa"/>
            <w:noWrap/>
            <w:hideMark/>
          </w:tcPr>
          <w:p w14:paraId="386B5B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0.478452</w:t>
            </w:r>
          </w:p>
        </w:tc>
        <w:tc>
          <w:tcPr>
            <w:tcW w:w="3120" w:type="dxa"/>
            <w:noWrap/>
            <w:hideMark/>
          </w:tcPr>
          <w:p w14:paraId="099C70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5B60A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2290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91A0C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55A0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76910815</w:t>
            </w:r>
          </w:p>
        </w:tc>
        <w:tc>
          <w:tcPr>
            <w:tcW w:w="2500" w:type="dxa"/>
            <w:noWrap/>
            <w:hideMark/>
          </w:tcPr>
          <w:p w14:paraId="5AF3F07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5B5C98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32114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9794A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82F78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030B2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76910816</w:t>
            </w:r>
          </w:p>
        </w:tc>
        <w:tc>
          <w:tcPr>
            <w:tcW w:w="2500" w:type="dxa"/>
            <w:noWrap/>
            <w:hideMark/>
          </w:tcPr>
          <w:p w14:paraId="474F27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2A709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9FA5C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CE31F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55F30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FE626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76910856</w:t>
            </w:r>
          </w:p>
        </w:tc>
        <w:tc>
          <w:tcPr>
            <w:tcW w:w="2500" w:type="dxa"/>
            <w:noWrap/>
            <w:hideMark/>
          </w:tcPr>
          <w:p w14:paraId="3B63EE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0.002062</w:t>
            </w:r>
          </w:p>
        </w:tc>
        <w:tc>
          <w:tcPr>
            <w:tcW w:w="3120" w:type="dxa"/>
            <w:noWrap/>
            <w:hideMark/>
          </w:tcPr>
          <w:p w14:paraId="03D327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14A75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A6BC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8A5B6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4C99E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76910862</w:t>
            </w:r>
          </w:p>
        </w:tc>
        <w:tc>
          <w:tcPr>
            <w:tcW w:w="2500" w:type="dxa"/>
            <w:noWrap/>
            <w:hideMark/>
          </w:tcPr>
          <w:p w14:paraId="2DB9DE2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E8D76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482B1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6485E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671CB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6A566D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76912463</w:t>
            </w:r>
          </w:p>
        </w:tc>
        <w:tc>
          <w:tcPr>
            <w:tcW w:w="2500" w:type="dxa"/>
            <w:noWrap/>
            <w:hideMark/>
          </w:tcPr>
          <w:p w14:paraId="12675C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0.000707</w:t>
            </w:r>
          </w:p>
        </w:tc>
        <w:tc>
          <w:tcPr>
            <w:tcW w:w="3120" w:type="dxa"/>
            <w:noWrap/>
            <w:hideMark/>
          </w:tcPr>
          <w:p w14:paraId="225F6F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3A7CF5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AA4FF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1CAE0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F22781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76912479</w:t>
            </w:r>
          </w:p>
        </w:tc>
        <w:tc>
          <w:tcPr>
            <w:tcW w:w="2500" w:type="dxa"/>
            <w:noWrap/>
            <w:hideMark/>
          </w:tcPr>
          <w:p w14:paraId="186544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FF9F7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B7903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C999C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1C1CBC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5700C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76912524</w:t>
            </w:r>
          </w:p>
        </w:tc>
        <w:tc>
          <w:tcPr>
            <w:tcW w:w="2500" w:type="dxa"/>
            <w:noWrap/>
            <w:hideMark/>
          </w:tcPr>
          <w:p w14:paraId="06956A6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2D2099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06D7E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24D85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F8D32B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DF62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76912550</w:t>
            </w:r>
          </w:p>
        </w:tc>
        <w:tc>
          <w:tcPr>
            <w:tcW w:w="2500" w:type="dxa"/>
            <w:noWrap/>
            <w:hideMark/>
          </w:tcPr>
          <w:p w14:paraId="52D3E3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25C22B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2AE915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9533C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0EF12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9783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76912557</w:t>
            </w:r>
          </w:p>
        </w:tc>
        <w:tc>
          <w:tcPr>
            <w:tcW w:w="2500" w:type="dxa"/>
            <w:noWrap/>
            <w:hideMark/>
          </w:tcPr>
          <w:p w14:paraId="45A9684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F1278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4AF8F4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09EC8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DC2D2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60117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76912560</w:t>
            </w:r>
          </w:p>
        </w:tc>
        <w:tc>
          <w:tcPr>
            <w:tcW w:w="2500" w:type="dxa"/>
            <w:noWrap/>
            <w:hideMark/>
          </w:tcPr>
          <w:p w14:paraId="12F3A2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0.000235</w:t>
            </w:r>
          </w:p>
        </w:tc>
        <w:tc>
          <w:tcPr>
            <w:tcW w:w="3120" w:type="dxa"/>
            <w:noWrap/>
            <w:hideMark/>
          </w:tcPr>
          <w:p w14:paraId="27A15E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2E4BEE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17716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467411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389E5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76912564</w:t>
            </w:r>
          </w:p>
        </w:tc>
        <w:tc>
          <w:tcPr>
            <w:tcW w:w="2500" w:type="dxa"/>
            <w:noWrap/>
            <w:hideMark/>
          </w:tcPr>
          <w:p w14:paraId="2F1F560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603456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558A01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7BC6C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385C8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E7B6B3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76912577</w:t>
            </w:r>
          </w:p>
        </w:tc>
        <w:tc>
          <w:tcPr>
            <w:tcW w:w="2500" w:type="dxa"/>
            <w:noWrap/>
            <w:hideMark/>
          </w:tcPr>
          <w:p w14:paraId="3FCC31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17899C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64A159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01F70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A6DD6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2BB7D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76912590</w:t>
            </w:r>
          </w:p>
        </w:tc>
        <w:tc>
          <w:tcPr>
            <w:tcW w:w="2500" w:type="dxa"/>
            <w:noWrap/>
            <w:hideMark/>
          </w:tcPr>
          <w:p w14:paraId="2DBC6B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0.000236</w:t>
            </w:r>
          </w:p>
        </w:tc>
        <w:tc>
          <w:tcPr>
            <w:tcW w:w="3120" w:type="dxa"/>
            <w:noWrap/>
            <w:hideMark/>
          </w:tcPr>
          <w:p w14:paraId="3072FC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7FAA6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2C478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4C207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2B114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76912615</w:t>
            </w:r>
          </w:p>
        </w:tc>
        <w:tc>
          <w:tcPr>
            <w:tcW w:w="2500" w:type="dxa"/>
            <w:noWrap/>
            <w:hideMark/>
          </w:tcPr>
          <w:p w14:paraId="6E5BA1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4C543B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559581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B956B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34052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5A6A5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76912636</w:t>
            </w:r>
          </w:p>
        </w:tc>
        <w:tc>
          <w:tcPr>
            <w:tcW w:w="2500" w:type="dxa"/>
            <w:noWrap/>
            <w:hideMark/>
          </w:tcPr>
          <w:p w14:paraId="252E5F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0.457457</w:t>
            </w:r>
          </w:p>
        </w:tc>
        <w:tc>
          <w:tcPr>
            <w:tcW w:w="3120" w:type="dxa"/>
            <w:noWrap/>
            <w:hideMark/>
          </w:tcPr>
          <w:p w14:paraId="7F23A4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762AB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9574C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3ACB0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2EA0B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76912646</w:t>
            </w:r>
          </w:p>
        </w:tc>
        <w:tc>
          <w:tcPr>
            <w:tcW w:w="2500" w:type="dxa"/>
            <w:noWrap/>
            <w:hideMark/>
          </w:tcPr>
          <w:p w14:paraId="77BFA3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E0240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8ADA5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52951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A2E53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E48D5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76912663</w:t>
            </w:r>
          </w:p>
        </w:tc>
        <w:tc>
          <w:tcPr>
            <w:tcW w:w="2500" w:type="dxa"/>
            <w:noWrap/>
            <w:hideMark/>
          </w:tcPr>
          <w:p w14:paraId="3B22BC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EA748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6BA23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E6624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8559D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808C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76912703</w:t>
            </w:r>
          </w:p>
        </w:tc>
        <w:tc>
          <w:tcPr>
            <w:tcW w:w="2500" w:type="dxa"/>
            <w:noWrap/>
            <w:hideMark/>
          </w:tcPr>
          <w:p w14:paraId="79A6A2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0.000835</w:t>
            </w:r>
          </w:p>
        </w:tc>
        <w:tc>
          <w:tcPr>
            <w:tcW w:w="3120" w:type="dxa"/>
            <w:noWrap/>
            <w:hideMark/>
          </w:tcPr>
          <w:p w14:paraId="08A22B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0FD053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3C0F1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1B0A9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3732A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76912724</w:t>
            </w:r>
          </w:p>
        </w:tc>
        <w:tc>
          <w:tcPr>
            <w:tcW w:w="2500" w:type="dxa"/>
            <w:noWrap/>
            <w:hideMark/>
          </w:tcPr>
          <w:p w14:paraId="1432B8A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8E1FE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33867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BED1D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4853F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EBCB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76912730</w:t>
            </w:r>
          </w:p>
        </w:tc>
        <w:tc>
          <w:tcPr>
            <w:tcW w:w="2500" w:type="dxa"/>
            <w:noWrap/>
            <w:hideMark/>
          </w:tcPr>
          <w:p w14:paraId="2EF32E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424445B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5F506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B9C51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8CBD3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7D0F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76913297</w:t>
            </w:r>
          </w:p>
        </w:tc>
        <w:tc>
          <w:tcPr>
            <w:tcW w:w="2500" w:type="dxa"/>
            <w:noWrap/>
            <w:hideMark/>
          </w:tcPr>
          <w:p w14:paraId="4ED1C1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600268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FD00D4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9C85C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5C47D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E1C0E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76913409</w:t>
            </w:r>
          </w:p>
        </w:tc>
        <w:tc>
          <w:tcPr>
            <w:tcW w:w="2500" w:type="dxa"/>
            <w:noWrap/>
            <w:hideMark/>
          </w:tcPr>
          <w:p w14:paraId="456EA25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05674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3E083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9A0F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046BA8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6F79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76913410</w:t>
            </w:r>
          </w:p>
        </w:tc>
        <w:tc>
          <w:tcPr>
            <w:tcW w:w="2500" w:type="dxa"/>
            <w:noWrap/>
            <w:hideMark/>
          </w:tcPr>
          <w:p w14:paraId="139812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BFB92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4CC09E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CD2C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D3D592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591A6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76913421</w:t>
            </w:r>
          </w:p>
        </w:tc>
        <w:tc>
          <w:tcPr>
            <w:tcW w:w="2500" w:type="dxa"/>
            <w:noWrap/>
            <w:hideMark/>
          </w:tcPr>
          <w:p w14:paraId="4FB30F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236E98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76C1B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A3F0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659D0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E9410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76913440</w:t>
            </w:r>
          </w:p>
        </w:tc>
        <w:tc>
          <w:tcPr>
            <w:tcW w:w="2500" w:type="dxa"/>
            <w:noWrap/>
            <w:hideMark/>
          </w:tcPr>
          <w:p w14:paraId="3155CA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4344F4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EBB3A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2210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0E924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B3A01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76913457</w:t>
            </w:r>
          </w:p>
        </w:tc>
        <w:tc>
          <w:tcPr>
            <w:tcW w:w="2500" w:type="dxa"/>
            <w:noWrap/>
            <w:hideMark/>
          </w:tcPr>
          <w:p w14:paraId="7B45F8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0.008959</w:t>
            </w:r>
          </w:p>
        </w:tc>
        <w:tc>
          <w:tcPr>
            <w:tcW w:w="3120" w:type="dxa"/>
            <w:noWrap/>
            <w:hideMark/>
          </w:tcPr>
          <w:p w14:paraId="4664D9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DE338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585C5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EDA8E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19127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76914077</w:t>
            </w:r>
          </w:p>
        </w:tc>
        <w:tc>
          <w:tcPr>
            <w:tcW w:w="2500" w:type="dxa"/>
            <w:noWrap/>
            <w:hideMark/>
          </w:tcPr>
          <w:p w14:paraId="58A4BD4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0.001509</w:t>
            </w:r>
          </w:p>
        </w:tc>
        <w:tc>
          <w:tcPr>
            <w:tcW w:w="3120" w:type="dxa"/>
            <w:noWrap/>
            <w:hideMark/>
          </w:tcPr>
          <w:p w14:paraId="42FD2E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99C4C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6A74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70D5C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6967C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76914104</w:t>
            </w:r>
          </w:p>
        </w:tc>
        <w:tc>
          <w:tcPr>
            <w:tcW w:w="2500" w:type="dxa"/>
            <w:noWrap/>
            <w:hideMark/>
          </w:tcPr>
          <w:p w14:paraId="561FC85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0.087803</w:t>
            </w:r>
          </w:p>
        </w:tc>
        <w:tc>
          <w:tcPr>
            <w:tcW w:w="3120" w:type="dxa"/>
            <w:noWrap/>
            <w:hideMark/>
          </w:tcPr>
          <w:p w14:paraId="1C54AD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0EBB0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1E40E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0ACFC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7267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76914151</w:t>
            </w:r>
          </w:p>
        </w:tc>
        <w:tc>
          <w:tcPr>
            <w:tcW w:w="2500" w:type="dxa"/>
            <w:noWrap/>
            <w:hideMark/>
          </w:tcPr>
          <w:p w14:paraId="2AFF41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0.000125</w:t>
            </w:r>
          </w:p>
        </w:tc>
        <w:tc>
          <w:tcPr>
            <w:tcW w:w="3120" w:type="dxa"/>
            <w:noWrap/>
            <w:hideMark/>
          </w:tcPr>
          <w:p w14:paraId="1D73DD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91B30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2A092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0AE28E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4644E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76914163</w:t>
            </w:r>
          </w:p>
        </w:tc>
        <w:tc>
          <w:tcPr>
            <w:tcW w:w="2500" w:type="dxa"/>
            <w:noWrap/>
            <w:hideMark/>
          </w:tcPr>
          <w:p w14:paraId="472EAE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0.003842</w:t>
            </w:r>
          </w:p>
        </w:tc>
        <w:tc>
          <w:tcPr>
            <w:tcW w:w="3120" w:type="dxa"/>
            <w:noWrap/>
            <w:hideMark/>
          </w:tcPr>
          <w:p w14:paraId="64F254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27610B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8CF85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22101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736B25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76914189</w:t>
            </w:r>
          </w:p>
        </w:tc>
        <w:tc>
          <w:tcPr>
            <w:tcW w:w="2500" w:type="dxa"/>
            <w:noWrap/>
            <w:hideMark/>
          </w:tcPr>
          <w:p w14:paraId="7864F7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0.00037</w:t>
            </w:r>
          </w:p>
        </w:tc>
        <w:tc>
          <w:tcPr>
            <w:tcW w:w="3120" w:type="dxa"/>
            <w:noWrap/>
            <w:hideMark/>
          </w:tcPr>
          <w:p w14:paraId="547689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BD3B51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6D3D9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7E17B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56C0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76914275</w:t>
            </w:r>
          </w:p>
        </w:tc>
        <w:tc>
          <w:tcPr>
            <w:tcW w:w="2500" w:type="dxa"/>
            <w:noWrap/>
            <w:hideMark/>
          </w:tcPr>
          <w:p w14:paraId="4B1E6A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0.000492</w:t>
            </w:r>
          </w:p>
        </w:tc>
        <w:tc>
          <w:tcPr>
            <w:tcW w:w="3120" w:type="dxa"/>
            <w:noWrap/>
            <w:hideMark/>
          </w:tcPr>
          <w:p w14:paraId="68E106E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AA5316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D660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24EB24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01A76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76915091</w:t>
            </w:r>
          </w:p>
        </w:tc>
        <w:tc>
          <w:tcPr>
            <w:tcW w:w="2500" w:type="dxa"/>
            <w:noWrap/>
            <w:hideMark/>
          </w:tcPr>
          <w:p w14:paraId="2244FB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B691D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35818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63DF1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871EC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593EC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76915140</w:t>
            </w:r>
          </w:p>
        </w:tc>
        <w:tc>
          <w:tcPr>
            <w:tcW w:w="2500" w:type="dxa"/>
            <w:noWrap/>
            <w:hideMark/>
          </w:tcPr>
          <w:p w14:paraId="46EF20C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5ECA2D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29791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B6FD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1969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CEC5C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76915143</w:t>
            </w:r>
          </w:p>
        </w:tc>
        <w:tc>
          <w:tcPr>
            <w:tcW w:w="2500" w:type="dxa"/>
            <w:noWrap/>
            <w:hideMark/>
          </w:tcPr>
          <w:p w14:paraId="62B583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0.000358</w:t>
            </w:r>
          </w:p>
        </w:tc>
        <w:tc>
          <w:tcPr>
            <w:tcW w:w="3120" w:type="dxa"/>
            <w:noWrap/>
            <w:hideMark/>
          </w:tcPr>
          <w:p w14:paraId="6882C7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157A6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172EB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A66EC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9967C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76915149</w:t>
            </w:r>
          </w:p>
        </w:tc>
        <w:tc>
          <w:tcPr>
            <w:tcW w:w="2500" w:type="dxa"/>
            <w:noWrap/>
            <w:hideMark/>
          </w:tcPr>
          <w:p w14:paraId="3D252F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569BDA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9A801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059FF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DD71C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06D3C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76915150</w:t>
            </w:r>
          </w:p>
        </w:tc>
        <w:tc>
          <w:tcPr>
            <w:tcW w:w="2500" w:type="dxa"/>
            <w:noWrap/>
            <w:hideMark/>
          </w:tcPr>
          <w:p w14:paraId="29C290A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8349D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99679C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30855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77726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1007D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76915163</w:t>
            </w:r>
          </w:p>
        </w:tc>
        <w:tc>
          <w:tcPr>
            <w:tcW w:w="2500" w:type="dxa"/>
            <w:noWrap/>
            <w:hideMark/>
          </w:tcPr>
          <w:p w14:paraId="4ADDE8C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E37467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EDEE7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CB870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7075A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01E332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76915167</w:t>
            </w:r>
          </w:p>
        </w:tc>
        <w:tc>
          <w:tcPr>
            <w:tcW w:w="2500" w:type="dxa"/>
            <w:noWrap/>
            <w:hideMark/>
          </w:tcPr>
          <w:p w14:paraId="119C1F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D6B99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DA50CA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E13E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12543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D92C6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76915168</w:t>
            </w:r>
          </w:p>
        </w:tc>
        <w:tc>
          <w:tcPr>
            <w:tcW w:w="2500" w:type="dxa"/>
            <w:noWrap/>
            <w:hideMark/>
          </w:tcPr>
          <w:p w14:paraId="12D7B4D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84156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49D98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E2EB9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74A4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DD2E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76915183</w:t>
            </w:r>
          </w:p>
        </w:tc>
        <w:tc>
          <w:tcPr>
            <w:tcW w:w="2500" w:type="dxa"/>
            <w:noWrap/>
            <w:hideMark/>
          </w:tcPr>
          <w:p w14:paraId="185D09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4367C4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49C2E1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BCD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8752C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2263F4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76915212</w:t>
            </w:r>
          </w:p>
        </w:tc>
        <w:tc>
          <w:tcPr>
            <w:tcW w:w="2500" w:type="dxa"/>
            <w:noWrap/>
            <w:hideMark/>
          </w:tcPr>
          <w:p w14:paraId="0055D4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7D229D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74126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A122D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EC351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618887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76915294</w:t>
            </w:r>
          </w:p>
        </w:tc>
        <w:tc>
          <w:tcPr>
            <w:tcW w:w="2500" w:type="dxa"/>
            <w:noWrap/>
            <w:hideMark/>
          </w:tcPr>
          <w:p w14:paraId="0637EF1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2ADAE4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431ED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F272A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2623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B26F8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76916464</w:t>
            </w:r>
          </w:p>
        </w:tc>
        <w:tc>
          <w:tcPr>
            <w:tcW w:w="2500" w:type="dxa"/>
            <w:noWrap/>
            <w:hideMark/>
          </w:tcPr>
          <w:p w14:paraId="711D16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0.000372</w:t>
            </w:r>
          </w:p>
        </w:tc>
        <w:tc>
          <w:tcPr>
            <w:tcW w:w="3120" w:type="dxa"/>
            <w:noWrap/>
            <w:hideMark/>
          </w:tcPr>
          <w:p w14:paraId="03F5EA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E79F03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03825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FAC01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CADF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76916493</w:t>
            </w:r>
          </w:p>
        </w:tc>
        <w:tc>
          <w:tcPr>
            <w:tcW w:w="2500" w:type="dxa"/>
            <w:noWrap/>
            <w:hideMark/>
          </w:tcPr>
          <w:p w14:paraId="45FDC9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3434F3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AAD03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023C2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BCACF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7CD8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76916549</w:t>
            </w:r>
          </w:p>
        </w:tc>
        <w:tc>
          <w:tcPr>
            <w:tcW w:w="2500" w:type="dxa"/>
            <w:noWrap/>
            <w:hideMark/>
          </w:tcPr>
          <w:p w14:paraId="167F57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2E5CDD8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F96F3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01CD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72EEE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E7031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76916585</w:t>
            </w:r>
          </w:p>
        </w:tc>
        <w:tc>
          <w:tcPr>
            <w:tcW w:w="2500" w:type="dxa"/>
            <w:noWrap/>
            <w:hideMark/>
          </w:tcPr>
          <w:p w14:paraId="312B03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0.000472</w:t>
            </w:r>
          </w:p>
        </w:tc>
        <w:tc>
          <w:tcPr>
            <w:tcW w:w="3120" w:type="dxa"/>
            <w:noWrap/>
            <w:hideMark/>
          </w:tcPr>
          <w:p w14:paraId="5A2F9F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DB100C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2D495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17640B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42AD4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76916599</w:t>
            </w:r>
          </w:p>
        </w:tc>
        <w:tc>
          <w:tcPr>
            <w:tcW w:w="2500" w:type="dxa"/>
            <w:noWrap/>
            <w:hideMark/>
          </w:tcPr>
          <w:p w14:paraId="2A3645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0.000237</w:t>
            </w:r>
          </w:p>
        </w:tc>
        <w:tc>
          <w:tcPr>
            <w:tcW w:w="3120" w:type="dxa"/>
            <w:noWrap/>
            <w:hideMark/>
          </w:tcPr>
          <w:p w14:paraId="7F20F05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2A1380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780E6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ACEBC5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81C7E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76916608</w:t>
            </w:r>
          </w:p>
        </w:tc>
        <w:tc>
          <w:tcPr>
            <w:tcW w:w="2500" w:type="dxa"/>
            <w:noWrap/>
            <w:hideMark/>
          </w:tcPr>
          <w:p w14:paraId="1824F2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5C68FC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0F393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EF41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EA362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D062F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76916645</w:t>
            </w:r>
          </w:p>
        </w:tc>
        <w:tc>
          <w:tcPr>
            <w:tcW w:w="2500" w:type="dxa"/>
            <w:noWrap/>
            <w:hideMark/>
          </w:tcPr>
          <w:p w14:paraId="71639B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0.023861</w:t>
            </w:r>
          </w:p>
        </w:tc>
        <w:tc>
          <w:tcPr>
            <w:tcW w:w="3120" w:type="dxa"/>
            <w:noWrap/>
            <w:hideMark/>
          </w:tcPr>
          <w:p w14:paraId="153ECB7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A53F1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12CF4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0A741B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B900E2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76916704</w:t>
            </w:r>
          </w:p>
        </w:tc>
        <w:tc>
          <w:tcPr>
            <w:tcW w:w="2500" w:type="dxa"/>
            <w:noWrap/>
            <w:hideMark/>
          </w:tcPr>
          <w:p w14:paraId="407BA28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0.000362</w:t>
            </w:r>
          </w:p>
        </w:tc>
        <w:tc>
          <w:tcPr>
            <w:tcW w:w="3120" w:type="dxa"/>
            <w:noWrap/>
            <w:hideMark/>
          </w:tcPr>
          <w:p w14:paraId="621787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E681C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730E4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1F6C1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276E9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76916714</w:t>
            </w:r>
          </w:p>
        </w:tc>
        <w:tc>
          <w:tcPr>
            <w:tcW w:w="2500" w:type="dxa"/>
            <w:noWrap/>
            <w:hideMark/>
          </w:tcPr>
          <w:p w14:paraId="26EDE3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0.007394</w:t>
            </w:r>
          </w:p>
        </w:tc>
        <w:tc>
          <w:tcPr>
            <w:tcW w:w="3120" w:type="dxa"/>
            <w:noWrap/>
            <w:hideMark/>
          </w:tcPr>
          <w:p w14:paraId="0F32760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C68C8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0D483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B995F0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DF1D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76917106</w:t>
            </w:r>
          </w:p>
        </w:tc>
        <w:tc>
          <w:tcPr>
            <w:tcW w:w="2500" w:type="dxa"/>
            <w:noWrap/>
            <w:hideMark/>
          </w:tcPr>
          <w:p w14:paraId="4B7229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0.00048</w:t>
            </w:r>
          </w:p>
        </w:tc>
        <w:tc>
          <w:tcPr>
            <w:tcW w:w="3120" w:type="dxa"/>
            <w:noWrap/>
            <w:hideMark/>
          </w:tcPr>
          <w:p w14:paraId="75B563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6FE06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0906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B56F3C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1D355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76917113</w:t>
            </w:r>
          </w:p>
        </w:tc>
        <w:tc>
          <w:tcPr>
            <w:tcW w:w="2500" w:type="dxa"/>
            <w:noWrap/>
            <w:hideMark/>
          </w:tcPr>
          <w:p w14:paraId="3392C6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w:t>
            </w:r>
          </w:p>
        </w:tc>
        <w:tc>
          <w:tcPr>
            <w:tcW w:w="3120" w:type="dxa"/>
            <w:noWrap/>
            <w:hideMark/>
          </w:tcPr>
          <w:p w14:paraId="20DB985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6FBC8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009BF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06D51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CDDF5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76917145</w:t>
            </w:r>
          </w:p>
        </w:tc>
        <w:tc>
          <w:tcPr>
            <w:tcW w:w="2500" w:type="dxa"/>
            <w:noWrap/>
            <w:hideMark/>
          </w:tcPr>
          <w:p w14:paraId="1A0EA6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3F03235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F21B0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A0BE3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CAF2E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79FBBF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76917146</w:t>
            </w:r>
          </w:p>
        </w:tc>
        <w:tc>
          <w:tcPr>
            <w:tcW w:w="2500" w:type="dxa"/>
            <w:noWrap/>
            <w:hideMark/>
          </w:tcPr>
          <w:p w14:paraId="25FA76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14A2E3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8C1C5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03A1A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C5E44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76E87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76917220</w:t>
            </w:r>
          </w:p>
        </w:tc>
        <w:tc>
          <w:tcPr>
            <w:tcW w:w="2500" w:type="dxa"/>
            <w:noWrap/>
            <w:hideMark/>
          </w:tcPr>
          <w:p w14:paraId="5653F1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0.481731</w:t>
            </w:r>
          </w:p>
        </w:tc>
        <w:tc>
          <w:tcPr>
            <w:tcW w:w="3120" w:type="dxa"/>
            <w:noWrap/>
            <w:hideMark/>
          </w:tcPr>
          <w:p w14:paraId="6D588F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AF005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27F64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B1F85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355BB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76917244</w:t>
            </w:r>
          </w:p>
        </w:tc>
        <w:tc>
          <w:tcPr>
            <w:tcW w:w="2500" w:type="dxa"/>
            <w:noWrap/>
            <w:hideMark/>
          </w:tcPr>
          <w:p w14:paraId="1B19BE9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5B16C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1C033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AD396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67F69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108BB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76917274</w:t>
            </w:r>
          </w:p>
        </w:tc>
        <w:tc>
          <w:tcPr>
            <w:tcW w:w="2500" w:type="dxa"/>
            <w:noWrap/>
            <w:hideMark/>
          </w:tcPr>
          <w:p w14:paraId="0720156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4E1D1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1CCCC8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4CF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28DAA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FD003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76918317</w:t>
            </w:r>
          </w:p>
        </w:tc>
        <w:tc>
          <w:tcPr>
            <w:tcW w:w="2500" w:type="dxa"/>
            <w:noWrap/>
            <w:hideMark/>
          </w:tcPr>
          <w:p w14:paraId="2A1488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0D54B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7BCB2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CF567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5361E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4A6D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76918322</w:t>
            </w:r>
          </w:p>
        </w:tc>
        <w:tc>
          <w:tcPr>
            <w:tcW w:w="2500" w:type="dxa"/>
            <w:noWrap/>
            <w:hideMark/>
          </w:tcPr>
          <w:p w14:paraId="1A5505E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0.413471</w:t>
            </w:r>
          </w:p>
        </w:tc>
        <w:tc>
          <w:tcPr>
            <w:tcW w:w="3120" w:type="dxa"/>
            <w:noWrap/>
            <w:hideMark/>
          </w:tcPr>
          <w:p w14:paraId="4ACF58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FB651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2D8C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D62DC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4BA13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76918366</w:t>
            </w:r>
          </w:p>
        </w:tc>
        <w:tc>
          <w:tcPr>
            <w:tcW w:w="2500" w:type="dxa"/>
            <w:noWrap/>
            <w:hideMark/>
          </w:tcPr>
          <w:p w14:paraId="419D19D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42F513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351A2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61A93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6A4E9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FAA93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76918468</w:t>
            </w:r>
          </w:p>
        </w:tc>
        <w:tc>
          <w:tcPr>
            <w:tcW w:w="2500" w:type="dxa"/>
            <w:noWrap/>
            <w:hideMark/>
          </w:tcPr>
          <w:p w14:paraId="0DF10A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3240D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DD359B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39F5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B7B099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A2B57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76918497</w:t>
            </w:r>
          </w:p>
        </w:tc>
        <w:tc>
          <w:tcPr>
            <w:tcW w:w="2500" w:type="dxa"/>
            <w:noWrap/>
            <w:hideMark/>
          </w:tcPr>
          <w:p w14:paraId="1BC495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0.42755</w:t>
            </w:r>
          </w:p>
        </w:tc>
        <w:tc>
          <w:tcPr>
            <w:tcW w:w="3120" w:type="dxa"/>
            <w:noWrap/>
            <w:hideMark/>
          </w:tcPr>
          <w:p w14:paraId="5FA591B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A7AE9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25AB9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342E6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CE4CC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76919457</w:t>
            </w:r>
          </w:p>
        </w:tc>
        <w:tc>
          <w:tcPr>
            <w:tcW w:w="2500" w:type="dxa"/>
            <w:noWrap/>
            <w:hideMark/>
          </w:tcPr>
          <w:p w14:paraId="408750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21CA9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DCBA4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E2B4C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33DCD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4FF6D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76919468</w:t>
            </w:r>
          </w:p>
        </w:tc>
        <w:tc>
          <w:tcPr>
            <w:tcW w:w="2500" w:type="dxa"/>
            <w:noWrap/>
            <w:hideMark/>
          </w:tcPr>
          <w:p w14:paraId="460D0E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0.427672</w:t>
            </w:r>
          </w:p>
        </w:tc>
        <w:tc>
          <w:tcPr>
            <w:tcW w:w="3120" w:type="dxa"/>
            <w:noWrap/>
            <w:hideMark/>
          </w:tcPr>
          <w:p w14:paraId="7DFBB1B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BD11A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E2194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5F034C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B2464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76919478</w:t>
            </w:r>
          </w:p>
        </w:tc>
        <w:tc>
          <w:tcPr>
            <w:tcW w:w="2500" w:type="dxa"/>
            <w:noWrap/>
            <w:hideMark/>
          </w:tcPr>
          <w:p w14:paraId="6E32FF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0.480523</w:t>
            </w:r>
          </w:p>
        </w:tc>
        <w:tc>
          <w:tcPr>
            <w:tcW w:w="3120" w:type="dxa"/>
            <w:noWrap/>
            <w:hideMark/>
          </w:tcPr>
          <w:p w14:paraId="35701A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06EAB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5C131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54E2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67F22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76919484</w:t>
            </w:r>
          </w:p>
        </w:tc>
        <w:tc>
          <w:tcPr>
            <w:tcW w:w="2500" w:type="dxa"/>
            <w:noWrap/>
            <w:hideMark/>
          </w:tcPr>
          <w:p w14:paraId="0654A2F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0.002974</w:t>
            </w:r>
          </w:p>
        </w:tc>
        <w:tc>
          <w:tcPr>
            <w:tcW w:w="3120" w:type="dxa"/>
            <w:noWrap/>
            <w:hideMark/>
          </w:tcPr>
          <w:p w14:paraId="77FBDA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ED52E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66E69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EA9EC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7D37D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76919514</w:t>
            </w:r>
          </w:p>
        </w:tc>
        <w:tc>
          <w:tcPr>
            <w:tcW w:w="2500" w:type="dxa"/>
            <w:noWrap/>
            <w:hideMark/>
          </w:tcPr>
          <w:p w14:paraId="378F2CC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0AB64E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A9078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92EE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CE196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53E7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76919517</w:t>
            </w:r>
          </w:p>
        </w:tc>
        <w:tc>
          <w:tcPr>
            <w:tcW w:w="2500" w:type="dxa"/>
            <w:noWrap/>
            <w:hideMark/>
          </w:tcPr>
          <w:p w14:paraId="6EE9C8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19C86A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A99D7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93D8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DF336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681B09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76919522</w:t>
            </w:r>
          </w:p>
        </w:tc>
        <w:tc>
          <w:tcPr>
            <w:tcW w:w="2500" w:type="dxa"/>
            <w:noWrap/>
            <w:hideMark/>
          </w:tcPr>
          <w:p w14:paraId="786189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0.000719</w:t>
            </w:r>
          </w:p>
        </w:tc>
        <w:tc>
          <w:tcPr>
            <w:tcW w:w="3120" w:type="dxa"/>
            <w:noWrap/>
            <w:hideMark/>
          </w:tcPr>
          <w:p w14:paraId="50F6D0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DFA34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098A7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61284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F7B7B1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76919543</w:t>
            </w:r>
          </w:p>
        </w:tc>
        <w:tc>
          <w:tcPr>
            <w:tcW w:w="2500" w:type="dxa"/>
            <w:noWrap/>
            <w:hideMark/>
          </w:tcPr>
          <w:p w14:paraId="5F2DE3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E89A72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8F093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86746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02BE5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F0730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76919546</w:t>
            </w:r>
          </w:p>
        </w:tc>
        <w:tc>
          <w:tcPr>
            <w:tcW w:w="2500" w:type="dxa"/>
            <w:noWrap/>
            <w:hideMark/>
          </w:tcPr>
          <w:p w14:paraId="31DAA8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2C7A94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849EF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60A5C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5C451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786F4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76919596</w:t>
            </w:r>
          </w:p>
        </w:tc>
        <w:tc>
          <w:tcPr>
            <w:tcW w:w="2500" w:type="dxa"/>
            <w:noWrap/>
            <w:hideMark/>
          </w:tcPr>
          <w:p w14:paraId="7F6CBC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098251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40D17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D3FF6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0FA65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11460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76919619</w:t>
            </w:r>
          </w:p>
        </w:tc>
        <w:tc>
          <w:tcPr>
            <w:tcW w:w="2500" w:type="dxa"/>
            <w:noWrap/>
            <w:hideMark/>
          </w:tcPr>
          <w:p w14:paraId="35C309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0.412634</w:t>
            </w:r>
          </w:p>
        </w:tc>
        <w:tc>
          <w:tcPr>
            <w:tcW w:w="3120" w:type="dxa"/>
            <w:noWrap/>
            <w:hideMark/>
          </w:tcPr>
          <w:p w14:paraId="165B51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1301C3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B16E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6ED84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0CB1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76919710</w:t>
            </w:r>
          </w:p>
        </w:tc>
        <w:tc>
          <w:tcPr>
            <w:tcW w:w="2500" w:type="dxa"/>
            <w:noWrap/>
            <w:hideMark/>
          </w:tcPr>
          <w:p w14:paraId="5F0CB1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0.001123</w:t>
            </w:r>
          </w:p>
        </w:tc>
        <w:tc>
          <w:tcPr>
            <w:tcW w:w="3120" w:type="dxa"/>
            <w:noWrap/>
            <w:hideMark/>
          </w:tcPr>
          <w:p w14:paraId="050AFA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19D55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B7E43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2BBEC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E5C6E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76919727</w:t>
            </w:r>
          </w:p>
        </w:tc>
        <w:tc>
          <w:tcPr>
            <w:tcW w:w="2500" w:type="dxa"/>
            <w:noWrap/>
            <w:hideMark/>
          </w:tcPr>
          <w:p w14:paraId="4B1140B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6FEBC6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AB377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1929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D6602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D8A38C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76919747</w:t>
            </w:r>
          </w:p>
        </w:tc>
        <w:tc>
          <w:tcPr>
            <w:tcW w:w="2500" w:type="dxa"/>
            <w:noWrap/>
            <w:hideMark/>
          </w:tcPr>
          <w:p w14:paraId="1AB1E4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35AAB9E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4FBC7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7B10C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C3F0E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A2AF2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76919816</w:t>
            </w:r>
          </w:p>
        </w:tc>
        <w:tc>
          <w:tcPr>
            <w:tcW w:w="2500" w:type="dxa"/>
            <w:noWrap/>
            <w:hideMark/>
          </w:tcPr>
          <w:p w14:paraId="1CA908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1BCA70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408FD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FDCAE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C5D66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62D00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76919865</w:t>
            </w:r>
          </w:p>
        </w:tc>
        <w:tc>
          <w:tcPr>
            <w:tcW w:w="2500" w:type="dxa"/>
            <w:noWrap/>
            <w:hideMark/>
          </w:tcPr>
          <w:p w14:paraId="4771C0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0.42441</w:t>
            </w:r>
          </w:p>
        </w:tc>
        <w:tc>
          <w:tcPr>
            <w:tcW w:w="3120" w:type="dxa"/>
            <w:noWrap/>
            <w:hideMark/>
          </w:tcPr>
          <w:p w14:paraId="71F594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9AE68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DA89C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2E3DE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AD2F4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76919869</w:t>
            </w:r>
          </w:p>
        </w:tc>
        <w:tc>
          <w:tcPr>
            <w:tcW w:w="2500" w:type="dxa"/>
            <w:noWrap/>
            <w:hideMark/>
          </w:tcPr>
          <w:p w14:paraId="09FAC0E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3C60AD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16068F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8A65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C6273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021B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76919891</w:t>
            </w:r>
          </w:p>
        </w:tc>
        <w:tc>
          <w:tcPr>
            <w:tcW w:w="2500" w:type="dxa"/>
            <w:noWrap/>
            <w:hideMark/>
          </w:tcPr>
          <w:p w14:paraId="43F813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0.000123</w:t>
            </w:r>
          </w:p>
        </w:tc>
        <w:tc>
          <w:tcPr>
            <w:tcW w:w="3120" w:type="dxa"/>
            <w:noWrap/>
            <w:hideMark/>
          </w:tcPr>
          <w:p w14:paraId="1F1A5C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24D59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A711A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65D62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7ABD2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76922186</w:t>
            </w:r>
          </w:p>
        </w:tc>
        <w:tc>
          <w:tcPr>
            <w:tcW w:w="2500" w:type="dxa"/>
            <w:noWrap/>
            <w:hideMark/>
          </w:tcPr>
          <w:p w14:paraId="15B117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0.000239</w:t>
            </w:r>
          </w:p>
        </w:tc>
        <w:tc>
          <w:tcPr>
            <w:tcW w:w="3120" w:type="dxa"/>
            <w:noWrap/>
            <w:hideMark/>
          </w:tcPr>
          <w:p w14:paraId="45D6667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1881E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3DCB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FD691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5A23A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76922208</w:t>
            </w:r>
          </w:p>
        </w:tc>
        <w:tc>
          <w:tcPr>
            <w:tcW w:w="2500" w:type="dxa"/>
            <w:noWrap/>
            <w:hideMark/>
          </w:tcPr>
          <w:p w14:paraId="2BAF2D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0.000714</w:t>
            </w:r>
          </w:p>
        </w:tc>
        <w:tc>
          <w:tcPr>
            <w:tcW w:w="3120" w:type="dxa"/>
            <w:noWrap/>
            <w:hideMark/>
          </w:tcPr>
          <w:p w14:paraId="7A73E4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84C74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3BAE6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A9F07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E60D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76922236</w:t>
            </w:r>
          </w:p>
        </w:tc>
        <w:tc>
          <w:tcPr>
            <w:tcW w:w="2500" w:type="dxa"/>
            <w:noWrap/>
            <w:hideMark/>
          </w:tcPr>
          <w:p w14:paraId="71B0F13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2C23E7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8F9C7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DF109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08C6A7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5DD29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76922353</w:t>
            </w:r>
          </w:p>
        </w:tc>
        <w:tc>
          <w:tcPr>
            <w:tcW w:w="2500" w:type="dxa"/>
            <w:noWrap/>
            <w:hideMark/>
          </w:tcPr>
          <w:p w14:paraId="708DFE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126097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D04E7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72A42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70F35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D75A3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76922403</w:t>
            </w:r>
          </w:p>
        </w:tc>
        <w:tc>
          <w:tcPr>
            <w:tcW w:w="2500" w:type="dxa"/>
            <w:noWrap/>
            <w:hideMark/>
          </w:tcPr>
          <w:p w14:paraId="450A88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402927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007B1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5E639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71FCB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9DE6F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76922826</w:t>
            </w:r>
          </w:p>
        </w:tc>
        <w:tc>
          <w:tcPr>
            <w:tcW w:w="2500" w:type="dxa"/>
            <w:noWrap/>
            <w:hideMark/>
          </w:tcPr>
          <w:p w14:paraId="056D402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4B4277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5D49D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7E3A8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MYO7A</w:t>
            </w:r>
          </w:p>
        </w:tc>
        <w:tc>
          <w:tcPr>
            <w:tcW w:w="1420" w:type="dxa"/>
            <w:noWrap/>
            <w:hideMark/>
          </w:tcPr>
          <w:p w14:paraId="2E992B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5203C3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76922856</w:t>
            </w:r>
          </w:p>
        </w:tc>
        <w:tc>
          <w:tcPr>
            <w:tcW w:w="2500" w:type="dxa"/>
            <w:noWrap/>
            <w:hideMark/>
          </w:tcPr>
          <w:p w14:paraId="00B3BA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09FD8E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58FF5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E66E8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B2AC9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37A22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76922868</w:t>
            </w:r>
          </w:p>
        </w:tc>
        <w:tc>
          <w:tcPr>
            <w:tcW w:w="2500" w:type="dxa"/>
            <w:noWrap/>
            <w:hideMark/>
          </w:tcPr>
          <w:p w14:paraId="4F9B03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0.043291</w:t>
            </w:r>
          </w:p>
        </w:tc>
        <w:tc>
          <w:tcPr>
            <w:tcW w:w="3120" w:type="dxa"/>
            <w:noWrap/>
            <w:hideMark/>
          </w:tcPr>
          <w:p w14:paraId="08F4E09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4E0F3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4851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B5BF1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13FC4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76922874</w:t>
            </w:r>
          </w:p>
        </w:tc>
        <w:tc>
          <w:tcPr>
            <w:tcW w:w="2500" w:type="dxa"/>
            <w:noWrap/>
            <w:hideMark/>
          </w:tcPr>
          <w:p w14:paraId="7657DB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38AF1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5F6A3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AB3B4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10DDB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BA6B2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76922875</w:t>
            </w:r>
          </w:p>
        </w:tc>
        <w:tc>
          <w:tcPr>
            <w:tcW w:w="2500" w:type="dxa"/>
            <w:noWrap/>
            <w:hideMark/>
          </w:tcPr>
          <w:p w14:paraId="1511CF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74767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F1E790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7B60C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43BA7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F9990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76922946</w:t>
            </w:r>
          </w:p>
        </w:tc>
        <w:tc>
          <w:tcPr>
            <w:tcW w:w="2500" w:type="dxa"/>
            <w:noWrap/>
            <w:hideMark/>
          </w:tcPr>
          <w:p w14:paraId="014817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0.199136</w:t>
            </w:r>
          </w:p>
        </w:tc>
        <w:tc>
          <w:tcPr>
            <w:tcW w:w="3120" w:type="dxa"/>
            <w:noWrap/>
            <w:hideMark/>
          </w:tcPr>
          <w:p w14:paraId="45A8FD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A9721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15934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9C0CC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47C1BD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76922954</w:t>
            </w:r>
          </w:p>
        </w:tc>
        <w:tc>
          <w:tcPr>
            <w:tcW w:w="2500" w:type="dxa"/>
            <w:noWrap/>
            <w:hideMark/>
          </w:tcPr>
          <w:p w14:paraId="68461B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6493D6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43044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8B432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29B5A9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CEE90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76923001</w:t>
            </w:r>
          </w:p>
        </w:tc>
        <w:tc>
          <w:tcPr>
            <w:tcW w:w="2500" w:type="dxa"/>
            <w:noWrap/>
            <w:hideMark/>
          </w:tcPr>
          <w:p w14:paraId="672C07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0.000123</w:t>
            </w:r>
          </w:p>
        </w:tc>
        <w:tc>
          <w:tcPr>
            <w:tcW w:w="3120" w:type="dxa"/>
            <w:noWrap/>
            <w:hideMark/>
          </w:tcPr>
          <w:p w14:paraId="1F360A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0A7A0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0700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4B705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C51525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76923017</w:t>
            </w:r>
          </w:p>
        </w:tc>
        <w:tc>
          <w:tcPr>
            <w:tcW w:w="2500" w:type="dxa"/>
            <w:noWrap/>
            <w:hideMark/>
          </w:tcPr>
          <w:p w14:paraId="36D101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0.197294</w:t>
            </w:r>
          </w:p>
        </w:tc>
        <w:tc>
          <w:tcPr>
            <w:tcW w:w="3120" w:type="dxa"/>
            <w:noWrap/>
            <w:hideMark/>
          </w:tcPr>
          <w:p w14:paraId="0B452E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D96951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F9138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26FBE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3FF0E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76923024</w:t>
            </w:r>
          </w:p>
        </w:tc>
        <w:tc>
          <w:tcPr>
            <w:tcW w:w="2500" w:type="dxa"/>
            <w:noWrap/>
            <w:hideMark/>
          </w:tcPr>
          <w:p w14:paraId="5AC946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76A687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C4A25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E1ADA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D0B37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81D2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76924005</w:t>
            </w:r>
          </w:p>
        </w:tc>
        <w:tc>
          <w:tcPr>
            <w:tcW w:w="2500" w:type="dxa"/>
            <w:noWrap/>
            <w:hideMark/>
          </w:tcPr>
          <w:p w14:paraId="6C74113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0.000364</w:t>
            </w:r>
          </w:p>
        </w:tc>
        <w:tc>
          <w:tcPr>
            <w:tcW w:w="3120" w:type="dxa"/>
            <w:noWrap/>
            <w:hideMark/>
          </w:tcPr>
          <w:p w14:paraId="3BC48F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B83B6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94B65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C237C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86729C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76924054</w:t>
            </w:r>
          </w:p>
        </w:tc>
        <w:tc>
          <w:tcPr>
            <w:tcW w:w="2500" w:type="dxa"/>
            <w:noWrap/>
            <w:hideMark/>
          </w:tcPr>
          <w:p w14:paraId="08BA3B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0.000362</w:t>
            </w:r>
          </w:p>
        </w:tc>
        <w:tc>
          <w:tcPr>
            <w:tcW w:w="3120" w:type="dxa"/>
            <w:noWrap/>
            <w:hideMark/>
          </w:tcPr>
          <w:p w14:paraId="6B8BEA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944B7F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CCD9C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4CB9A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1E01C1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76924066</w:t>
            </w:r>
          </w:p>
        </w:tc>
        <w:tc>
          <w:tcPr>
            <w:tcW w:w="2500" w:type="dxa"/>
            <w:noWrap/>
            <w:hideMark/>
          </w:tcPr>
          <w:p w14:paraId="7DA25E4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0.000241</w:t>
            </w:r>
          </w:p>
        </w:tc>
        <w:tc>
          <w:tcPr>
            <w:tcW w:w="3120" w:type="dxa"/>
            <w:noWrap/>
            <w:hideMark/>
          </w:tcPr>
          <w:p w14:paraId="590754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075F5D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523E6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A3177D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6CF85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76924068</w:t>
            </w:r>
          </w:p>
        </w:tc>
        <w:tc>
          <w:tcPr>
            <w:tcW w:w="2500" w:type="dxa"/>
            <w:noWrap/>
            <w:hideMark/>
          </w:tcPr>
          <w:p w14:paraId="6247AF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732BC0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833A53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6458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CAAA1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78F5AA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76924130</w:t>
            </w:r>
          </w:p>
        </w:tc>
        <w:tc>
          <w:tcPr>
            <w:tcW w:w="2500" w:type="dxa"/>
            <w:noWrap/>
            <w:hideMark/>
          </w:tcPr>
          <w:p w14:paraId="03A01C0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0.029022</w:t>
            </w:r>
          </w:p>
        </w:tc>
        <w:tc>
          <w:tcPr>
            <w:tcW w:w="3120" w:type="dxa"/>
            <w:noWrap/>
            <w:hideMark/>
          </w:tcPr>
          <w:p w14:paraId="305F6F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47E1F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559C2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7F552D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1BEBE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76924873</w:t>
            </w:r>
          </w:p>
        </w:tc>
        <w:tc>
          <w:tcPr>
            <w:tcW w:w="2500" w:type="dxa"/>
            <w:noWrap/>
            <w:hideMark/>
          </w:tcPr>
          <w:p w14:paraId="0D9731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0.000238</w:t>
            </w:r>
          </w:p>
        </w:tc>
        <w:tc>
          <w:tcPr>
            <w:tcW w:w="3120" w:type="dxa"/>
            <w:noWrap/>
            <w:hideMark/>
          </w:tcPr>
          <w:p w14:paraId="7C5D02F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F4ECEE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B4ED4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70015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565AC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76924874</w:t>
            </w:r>
          </w:p>
        </w:tc>
        <w:tc>
          <w:tcPr>
            <w:tcW w:w="2500" w:type="dxa"/>
            <w:noWrap/>
            <w:hideMark/>
          </w:tcPr>
          <w:p w14:paraId="10E630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0.336985</w:t>
            </w:r>
          </w:p>
        </w:tc>
        <w:tc>
          <w:tcPr>
            <w:tcW w:w="3120" w:type="dxa"/>
            <w:noWrap/>
            <w:hideMark/>
          </w:tcPr>
          <w:p w14:paraId="69D8054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6B8EB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636B0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A0DA4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86C2B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76924933</w:t>
            </w:r>
          </w:p>
        </w:tc>
        <w:tc>
          <w:tcPr>
            <w:tcW w:w="2500" w:type="dxa"/>
            <w:noWrap/>
            <w:hideMark/>
          </w:tcPr>
          <w:p w14:paraId="48BC4A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0.000119</w:t>
            </w:r>
          </w:p>
        </w:tc>
        <w:tc>
          <w:tcPr>
            <w:tcW w:w="3120" w:type="dxa"/>
            <w:noWrap/>
            <w:hideMark/>
          </w:tcPr>
          <w:p w14:paraId="7A8F1D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C7A45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4EEC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ADF6B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81913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76924985</w:t>
            </w:r>
          </w:p>
        </w:tc>
        <w:tc>
          <w:tcPr>
            <w:tcW w:w="2500" w:type="dxa"/>
            <w:noWrap/>
            <w:hideMark/>
          </w:tcPr>
          <w:p w14:paraId="650285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0.016049</w:t>
            </w:r>
          </w:p>
        </w:tc>
        <w:tc>
          <w:tcPr>
            <w:tcW w:w="3120" w:type="dxa"/>
            <w:noWrap/>
            <w:hideMark/>
          </w:tcPr>
          <w:p w14:paraId="2CD440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28ECE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F84E3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EDE293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BDFFF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76924986</w:t>
            </w:r>
          </w:p>
        </w:tc>
        <w:tc>
          <w:tcPr>
            <w:tcW w:w="2500" w:type="dxa"/>
            <w:noWrap/>
            <w:hideMark/>
          </w:tcPr>
          <w:p w14:paraId="3B5A516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12F0DBB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651E2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4CDA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7217B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6A88A1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76925012</w:t>
            </w:r>
          </w:p>
        </w:tc>
        <w:tc>
          <w:tcPr>
            <w:tcW w:w="2500" w:type="dxa"/>
            <w:noWrap/>
            <w:hideMark/>
          </w:tcPr>
          <w:p w14:paraId="169DCA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0.000472</w:t>
            </w:r>
          </w:p>
        </w:tc>
        <w:tc>
          <w:tcPr>
            <w:tcW w:w="3120" w:type="dxa"/>
            <w:noWrap/>
            <w:hideMark/>
          </w:tcPr>
          <w:p w14:paraId="3E5BF2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5DE11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41A3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13309C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AE282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76925013</w:t>
            </w:r>
          </w:p>
        </w:tc>
        <w:tc>
          <w:tcPr>
            <w:tcW w:w="2500" w:type="dxa"/>
            <w:noWrap/>
            <w:hideMark/>
          </w:tcPr>
          <w:p w14:paraId="6EC81E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0E43C8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2183A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91888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472E59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581D73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76925018</w:t>
            </w:r>
          </w:p>
        </w:tc>
        <w:tc>
          <w:tcPr>
            <w:tcW w:w="2500" w:type="dxa"/>
            <w:noWrap/>
            <w:hideMark/>
          </w:tcPr>
          <w:p w14:paraId="7CDFCD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0.000118</w:t>
            </w:r>
          </w:p>
        </w:tc>
        <w:tc>
          <w:tcPr>
            <w:tcW w:w="3120" w:type="dxa"/>
            <w:noWrap/>
            <w:hideMark/>
          </w:tcPr>
          <w:p w14:paraId="30DD12A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A6642D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C5A37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51C22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35924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76925040</w:t>
            </w:r>
          </w:p>
        </w:tc>
        <w:tc>
          <w:tcPr>
            <w:tcW w:w="2500" w:type="dxa"/>
            <w:noWrap/>
            <w:hideMark/>
          </w:tcPr>
          <w:p w14:paraId="0DD13C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0.259518</w:t>
            </w:r>
          </w:p>
        </w:tc>
        <w:tc>
          <w:tcPr>
            <w:tcW w:w="3120" w:type="dxa"/>
            <w:noWrap/>
            <w:hideMark/>
          </w:tcPr>
          <w:p w14:paraId="2F16D7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41E82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1EFE3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00C0C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93EE5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76925049</w:t>
            </w:r>
          </w:p>
        </w:tc>
        <w:tc>
          <w:tcPr>
            <w:tcW w:w="2500" w:type="dxa"/>
            <w:noWrap/>
            <w:hideMark/>
          </w:tcPr>
          <w:p w14:paraId="4D0632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0.017029</w:t>
            </w:r>
          </w:p>
        </w:tc>
        <w:tc>
          <w:tcPr>
            <w:tcW w:w="3120" w:type="dxa"/>
            <w:noWrap/>
            <w:hideMark/>
          </w:tcPr>
          <w:p w14:paraId="01C178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27FA01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7476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63F750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21D48AC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76925075</w:t>
            </w:r>
          </w:p>
        </w:tc>
        <w:tc>
          <w:tcPr>
            <w:tcW w:w="2500" w:type="dxa"/>
            <w:noWrap/>
            <w:hideMark/>
          </w:tcPr>
          <w:p w14:paraId="71DD152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0.028829</w:t>
            </w:r>
          </w:p>
        </w:tc>
        <w:tc>
          <w:tcPr>
            <w:tcW w:w="3120" w:type="dxa"/>
            <w:noWrap/>
            <w:hideMark/>
          </w:tcPr>
          <w:p w14:paraId="4981C5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D3907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2C923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9F2A4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C8C263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76925604</w:t>
            </w:r>
          </w:p>
        </w:tc>
        <w:tc>
          <w:tcPr>
            <w:tcW w:w="2500" w:type="dxa"/>
            <w:noWrap/>
            <w:hideMark/>
          </w:tcPr>
          <w:p w14:paraId="37A20AB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0.054302</w:t>
            </w:r>
          </w:p>
        </w:tc>
        <w:tc>
          <w:tcPr>
            <w:tcW w:w="3120" w:type="dxa"/>
            <w:noWrap/>
            <w:hideMark/>
          </w:tcPr>
          <w:p w14:paraId="5E8275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C57C4A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59B7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34ED82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6A8BD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76925609</w:t>
            </w:r>
          </w:p>
        </w:tc>
        <w:tc>
          <w:tcPr>
            <w:tcW w:w="2500" w:type="dxa"/>
            <w:noWrap/>
            <w:hideMark/>
          </w:tcPr>
          <w:p w14:paraId="628D56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0.013523</w:t>
            </w:r>
          </w:p>
        </w:tc>
        <w:tc>
          <w:tcPr>
            <w:tcW w:w="3120" w:type="dxa"/>
            <w:noWrap/>
            <w:hideMark/>
          </w:tcPr>
          <w:p w14:paraId="632DBA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75112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1FBE1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22CD46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380974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76925626</w:t>
            </w:r>
          </w:p>
        </w:tc>
        <w:tc>
          <w:tcPr>
            <w:tcW w:w="2500" w:type="dxa"/>
            <w:noWrap/>
            <w:hideMark/>
          </w:tcPr>
          <w:p w14:paraId="5DD3AC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0.000477</w:t>
            </w:r>
          </w:p>
        </w:tc>
        <w:tc>
          <w:tcPr>
            <w:tcW w:w="3120" w:type="dxa"/>
            <w:noWrap/>
            <w:hideMark/>
          </w:tcPr>
          <w:p w14:paraId="1C7A64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9164FE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20940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8DBE8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078477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76925641</w:t>
            </w:r>
          </w:p>
        </w:tc>
        <w:tc>
          <w:tcPr>
            <w:tcW w:w="2500" w:type="dxa"/>
            <w:noWrap/>
            <w:hideMark/>
          </w:tcPr>
          <w:p w14:paraId="7FE1108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0.019281</w:t>
            </w:r>
          </w:p>
        </w:tc>
        <w:tc>
          <w:tcPr>
            <w:tcW w:w="3120" w:type="dxa"/>
            <w:noWrap/>
            <w:hideMark/>
          </w:tcPr>
          <w:p w14:paraId="7843B8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9D863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03C48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539856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163D265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76925721</w:t>
            </w:r>
          </w:p>
        </w:tc>
        <w:tc>
          <w:tcPr>
            <w:tcW w:w="2500" w:type="dxa"/>
            <w:noWrap/>
            <w:hideMark/>
          </w:tcPr>
          <w:p w14:paraId="42F44C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w:t>
            </w:r>
          </w:p>
        </w:tc>
        <w:tc>
          <w:tcPr>
            <w:tcW w:w="3120" w:type="dxa"/>
            <w:noWrap/>
            <w:hideMark/>
          </w:tcPr>
          <w:p w14:paraId="3133C1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EEF02A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33028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MYO7A</w:t>
            </w:r>
          </w:p>
        </w:tc>
        <w:tc>
          <w:tcPr>
            <w:tcW w:w="1420" w:type="dxa"/>
            <w:noWrap/>
            <w:hideMark/>
          </w:tcPr>
          <w:p w14:paraId="0EF4323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11</w:t>
            </w:r>
          </w:p>
        </w:tc>
        <w:tc>
          <w:tcPr>
            <w:tcW w:w="1240" w:type="dxa"/>
            <w:noWrap/>
            <w:hideMark/>
          </w:tcPr>
          <w:p w14:paraId="4936F4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76925733</w:t>
            </w:r>
          </w:p>
        </w:tc>
        <w:tc>
          <w:tcPr>
            <w:tcW w:w="2500" w:type="dxa"/>
            <w:noWrap/>
            <w:hideMark/>
          </w:tcPr>
          <w:p w14:paraId="5C42EC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w:t>
            </w:r>
          </w:p>
        </w:tc>
        <w:tc>
          <w:tcPr>
            <w:tcW w:w="3120" w:type="dxa"/>
            <w:noWrap/>
            <w:hideMark/>
          </w:tcPr>
          <w:p w14:paraId="0E88BE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34ABB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44F6D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ABF595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29D375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20763037</w:t>
            </w:r>
          </w:p>
        </w:tc>
        <w:tc>
          <w:tcPr>
            <w:tcW w:w="2500" w:type="dxa"/>
            <w:noWrap/>
            <w:hideMark/>
          </w:tcPr>
          <w:p w14:paraId="305895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0.001295</w:t>
            </w:r>
          </w:p>
        </w:tc>
        <w:tc>
          <w:tcPr>
            <w:tcW w:w="3120" w:type="dxa"/>
            <w:noWrap/>
            <w:hideMark/>
          </w:tcPr>
          <w:p w14:paraId="516462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C7DF13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AB6D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5998B8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2D829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20763039</w:t>
            </w:r>
          </w:p>
        </w:tc>
        <w:tc>
          <w:tcPr>
            <w:tcW w:w="2500" w:type="dxa"/>
            <w:noWrap/>
            <w:hideMark/>
          </w:tcPr>
          <w:p w14:paraId="49C587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0.000587</w:t>
            </w:r>
          </w:p>
        </w:tc>
        <w:tc>
          <w:tcPr>
            <w:tcW w:w="3120" w:type="dxa"/>
            <w:noWrap/>
            <w:hideMark/>
          </w:tcPr>
          <w:p w14:paraId="39F9BAB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8C151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C0E9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BE9A7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DC60D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20763045</w:t>
            </w:r>
          </w:p>
        </w:tc>
        <w:tc>
          <w:tcPr>
            <w:tcW w:w="2500" w:type="dxa"/>
            <w:noWrap/>
            <w:hideMark/>
          </w:tcPr>
          <w:p w14:paraId="31FBE21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71D21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6E326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1154F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3F46F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136B31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20763051</w:t>
            </w:r>
          </w:p>
        </w:tc>
        <w:tc>
          <w:tcPr>
            <w:tcW w:w="2500" w:type="dxa"/>
            <w:noWrap/>
            <w:hideMark/>
          </w:tcPr>
          <w:p w14:paraId="124F51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07F894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1EC3CE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90984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22E7C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0C751BA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20763058</w:t>
            </w:r>
          </w:p>
        </w:tc>
        <w:tc>
          <w:tcPr>
            <w:tcW w:w="2500" w:type="dxa"/>
            <w:noWrap/>
            <w:hideMark/>
          </w:tcPr>
          <w:p w14:paraId="03B3D00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4418D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ABDAD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E8B5F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09AAF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95878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20763104</w:t>
            </w:r>
          </w:p>
        </w:tc>
        <w:tc>
          <w:tcPr>
            <w:tcW w:w="2500" w:type="dxa"/>
            <w:noWrap/>
            <w:hideMark/>
          </w:tcPr>
          <w:p w14:paraId="0202D7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200F4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9935A5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F87F3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8364C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461D23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20763210</w:t>
            </w:r>
          </w:p>
        </w:tc>
        <w:tc>
          <w:tcPr>
            <w:tcW w:w="2500" w:type="dxa"/>
            <w:noWrap/>
            <w:hideMark/>
          </w:tcPr>
          <w:p w14:paraId="66F2F4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19D46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D4C227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FDD4D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18DADAA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1F03FCE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20763243</w:t>
            </w:r>
          </w:p>
        </w:tc>
        <w:tc>
          <w:tcPr>
            <w:tcW w:w="2500" w:type="dxa"/>
            <w:noWrap/>
            <w:hideMark/>
          </w:tcPr>
          <w:p w14:paraId="770942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3943E8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03777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D322E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7AEF7C9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08BAA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20763246</w:t>
            </w:r>
          </w:p>
        </w:tc>
        <w:tc>
          <w:tcPr>
            <w:tcW w:w="2500" w:type="dxa"/>
            <w:noWrap/>
            <w:hideMark/>
          </w:tcPr>
          <w:p w14:paraId="19136E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9907C7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06BE1B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0BA7D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9339E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C595C0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20763247</w:t>
            </w:r>
          </w:p>
        </w:tc>
        <w:tc>
          <w:tcPr>
            <w:tcW w:w="2500" w:type="dxa"/>
            <w:noWrap/>
            <w:hideMark/>
          </w:tcPr>
          <w:p w14:paraId="6B2D6F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91D9F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9FB69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BDCB3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GJB2</w:t>
            </w:r>
          </w:p>
        </w:tc>
        <w:tc>
          <w:tcPr>
            <w:tcW w:w="1420" w:type="dxa"/>
            <w:noWrap/>
            <w:hideMark/>
          </w:tcPr>
          <w:p w14:paraId="2D2AED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2D6E7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20763264</w:t>
            </w:r>
          </w:p>
        </w:tc>
        <w:tc>
          <w:tcPr>
            <w:tcW w:w="2500" w:type="dxa"/>
            <w:noWrap/>
            <w:hideMark/>
          </w:tcPr>
          <w:p w14:paraId="69817F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0.003372</w:t>
            </w:r>
          </w:p>
        </w:tc>
        <w:tc>
          <w:tcPr>
            <w:tcW w:w="3120" w:type="dxa"/>
            <w:noWrap/>
            <w:hideMark/>
          </w:tcPr>
          <w:p w14:paraId="280C0E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B59E5A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2CB7F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99960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C14570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20763269</w:t>
            </w:r>
          </w:p>
        </w:tc>
        <w:tc>
          <w:tcPr>
            <w:tcW w:w="2500" w:type="dxa"/>
            <w:noWrap/>
            <w:hideMark/>
          </w:tcPr>
          <w:p w14:paraId="335BEB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86B66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18148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CBFBE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68C9F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BC505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20763305</w:t>
            </w:r>
          </w:p>
        </w:tc>
        <w:tc>
          <w:tcPr>
            <w:tcW w:w="2500" w:type="dxa"/>
            <w:noWrap/>
            <w:hideMark/>
          </w:tcPr>
          <w:p w14:paraId="506952A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0.000814</w:t>
            </w:r>
          </w:p>
        </w:tc>
        <w:tc>
          <w:tcPr>
            <w:tcW w:w="3120" w:type="dxa"/>
            <w:noWrap/>
            <w:hideMark/>
          </w:tcPr>
          <w:p w14:paraId="7393EDD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17075F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D8DE4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DD3419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C8775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20763341</w:t>
            </w:r>
          </w:p>
        </w:tc>
        <w:tc>
          <w:tcPr>
            <w:tcW w:w="2500" w:type="dxa"/>
            <w:noWrap/>
            <w:hideMark/>
          </w:tcPr>
          <w:p w14:paraId="53C0F0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0.003023</w:t>
            </w:r>
          </w:p>
        </w:tc>
        <w:tc>
          <w:tcPr>
            <w:tcW w:w="3120" w:type="dxa"/>
            <w:noWrap/>
            <w:hideMark/>
          </w:tcPr>
          <w:p w14:paraId="2BE0FD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509FD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68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D88EE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3928EDE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20763353</w:t>
            </w:r>
          </w:p>
        </w:tc>
        <w:tc>
          <w:tcPr>
            <w:tcW w:w="2500" w:type="dxa"/>
            <w:noWrap/>
            <w:hideMark/>
          </w:tcPr>
          <w:p w14:paraId="723BDA5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D33F5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1CA8B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10469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70708F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293680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20763361</w:t>
            </w:r>
          </w:p>
        </w:tc>
        <w:tc>
          <w:tcPr>
            <w:tcW w:w="2500" w:type="dxa"/>
            <w:noWrap/>
            <w:hideMark/>
          </w:tcPr>
          <w:p w14:paraId="2AF1332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0243F5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A685C9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809E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1351D7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45CDB7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20763366</w:t>
            </w:r>
          </w:p>
        </w:tc>
        <w:tc>
          <w:tcPr>
            <w:tcW w:w="2500" w:type="dxa"/>
            <w:noWrap/>
            <w:hideMark/>
          </w:tcPr>
          <w:p w14:paraId="001642F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7113A9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93CF61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B554F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378A4DF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4FDDF7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20763380</w:t>
            </w:r>
          </w:p>
        </w:tc>
        <w:tc>
          <w:tcPr>
            <w:tcW w:w="2500" w:type="dxa"/>
            <w:noWrap/>
            <w:hideMark/>
          </w:tcPr>
          <w:p w14:paraId="1173F7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0.00093</w:t>
            </w:r>
          </w:p>
        </w:tc>
        <w:tc>
          <w:tcPr>
            <w:tcW w:w="3120" w:type="dxa"/>
            <w:noWrap/>
            <w:hideMark/>
          </w:tcPr>
          <w:p w14:paraId="28ECA3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761BD41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B912F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11A56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0A8160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20763395</w:t>
            </w:r>
          </w:p>
        </w:tc>
        <w:tc>
          <w:tcPr>
            <w:tcW w:w="2500" w:type="dxa"/>
            <w:noWrap/>
            <w:hideMark/>
          </w:tcPr>
          <w:p w14:paraId="206A656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CC0A8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02057B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A48F7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581F72C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498269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20763395</w:t>
            </w:r>
          </w:p>
        </w:tc>
        <w:tc>
          <w:tcPr>
            <w:tcW w:w="2500" w:type="dxa"/>
            <w:noWrap/>
            <w:hideMark/>
          </w:tcPr>
          <w:p w14:paraId="2B1EB1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0.000242</w:t>
            </w:r>
          </w:p>
        </w:tc>
        <w:tc>
          <w:tcPr>
            <w:tcW w:w="3120" w:type="dxa"/>
            <w:noWrap/>
            <w:hideMark/>
          </w:tcPr>
          <w:p w14:paraId="539041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89D715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D1426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1DED0AC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29C2AE2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20763452</w:t>
            </w:r>
          </w:p>
        </w:tc>
        <w:tc>
          <w:tcPr>
            <w:tcW w:w="2500" w:type="dxa"/>
            <w:noWrap/>
            <w:hideMark/>
          </w:tcPr>
          <w:p w14:paraId="2CA034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18FCE3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1BF604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12A1A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4D0453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24FCBF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20763472</w:t>
            </w:r>
          </w:p>
        </w:tc>
        <w:tc>
          <w:tcPr>
            <w:tcW w:w="2500" w:type="dxa"/>
            <w:noWrap/>
            <w:hideMark/>
          </w:tcPr>
          <w:p w14:paraId="0F56ED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0.003256</w:t>
            </w:r>
          </w:p>
        </w:tc>
        <w:tc>
          <w:tcPr>
            <w:tcW w:w="3120" w:type="dxa"/>
            <w:noWrap/>
            <w:hideMark/>
          </w:tcPr>
          <w:p w14:paraId="14DD1D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99532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DD50A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366C97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F0C32F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20763480</w:t>
            </w:r>
          </w:p>
        </w:tc>
        <w:tc>
          <w:tcPr>
            <w:tcW w:w="2500" w:type="dxa"/>
            <w:noWrap/>
            <w:hideMark/>
          </w:tcPr>
          <w:p w14:paraId="120CE4F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3B95FB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C309DA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80C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7A0DA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0F22A7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20763490</w:t>
            </w:r>
          </w:p>
        </w:tc>
        <w:tc>
          <w:tcPr>
            <w:tcW w:w="2500" w:type="dxa"/>
            <w:noWrap/>
            <w:hideMark/>
          </w:tcPr>
          <w:p w14:paraId="4552F3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A5D66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5979E4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1DC36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50DDF9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EC5B7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20763534</w:t>
            </w:r>
          </w:p>
        </w:tc>
        <w:tc>
          <w:tcPr>
            <w:tcW w:w="2500" w:type="dxa"/>
            <w:noWrap/>
            <w:hideMark/>
          </w:tcPr>
          <w:p w14:paraId="323068C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630B4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7A7CFC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A037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16EBF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0B3AB4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20763544</w:t>
            </w:r>
          </w:p>
        </w:tc>
        <w:tc>
          <w:tcPr>
            <w:tcW w:w="2500" w:type="dxa"/>
            <w:noWrap/>
            <w:hideMark/>
          </w:tcPr>
          <w:p w14:paraId="17BE3F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89C85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AE5B5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DA0F2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78354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43B98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20763552</w:t>
            </w:r>
          </w:p>
        </w:tc>
        <w:tc>
          <w:tcPr>
            <w:tcW w:w="2500" w:type="dxa"/>
            <w:noWrap/>
            <w:hideMark/>
          </w:tcPr>
          <w:p w14:paraId="2D4C34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F7893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339B631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F3485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629FCE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3D719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20763554</w:t>
            </w:r>
          </w:p>
        </w:tc>
        <w:tc>
          <w:tcPr>
            <w:tcW w:w="2500" w:type="dxa"/>
            <w:noWrap/>
            <w:hideMark/>
          </w:tcPr>
          <w:p w14:paraId="1DEA10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0.001454</w:t>
            </w:r>
          </w:p>
        </w:tc>
        <w:tc>
          <w:tcPr>
            <w:tcW w:w="3120" w:type="dxa"/>
            <w:noWrap/>
            <w:hideMark/>
          </w:tcPr>
          <w:p w14:paraId="377C38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0EAF134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345A2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5273F9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4625D12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20763602</w:t>
            </w:r>
          </w:p>
        </w:tc>
        <w:tc>
          <w:tcPr>
            <w:tcW w:w="2500" w:type="dxa"/>
            <w:noWrap/>
            <w:hideMark/>
          </w:tcPr>
          <w:p w14:paraId="33D644F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E20E2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1DA05F5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82D7C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4F9C5F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3D0E87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20763612</w:t>
            </w:r>
          </w:p>
        </w:tc>
        <w:tc>
          <w:tcPr>
            <w:tcW w:w="2500" w:type="dxa"/>
            <w:noWrap/>
            <w:hideMark/>
          </w:tcPr>
          <w:p w14:paraId="717B85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0.00186</w:t>
            </w:r>
          </w:p>
        </w:tc>
        <w:tc>
          <w:tcPr>
            <w:tcW w:w="3120" w:type="dxa"/>
            <w:noWrap/>
            <w:hideMark/>
          </w:tcPr>
          <w:p w14:paraId="2AB5DB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9F3716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76E84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8BA74F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425FA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20763620</w:t>
            </w:r>
          </w:p>
        </w:tc>
        <w:tc>
          <w:tcPr>
            <w:tcW w:w="2500" w:type="dxa"/>
            <w:noWrap/>
            <w:hideMark/>
          </w:tcPr>
          <w:p w14:paraId="50173B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0.012907</w:t>
            </w:r>
          </w:p>
        </w:tc>
        <w:tc>
          <w:tcPr>
            <w:tcW w:w="3120" w:type="dxa"/>
            <w:noWrap/>
            <w:hideMark/>
          </w:tcPr>
          <w:p w14:paraId="2647C2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24402D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52750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25615E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237301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20763633</w:t>
            </w:r>
          </w:p>
        </w:tc>
        <w:tc>
          <w:tcPr>
            <w:tcW w:w="2500" w:type="dxa"/>
            <w:noWrap/>
            <w:hideMark/>
          </w:tcPr>
          <w:p w14:paraId="0E1A1E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B0177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ADC2AC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2E6B8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5DE081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08C662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20763642</w:t>
            </w:r>
          </w:p>
        </w:tc>
        <w:tc>
          <w:tcPr>
            <w:tcW w:w="2500" w:type="dxa"/>
            <w:noWrap/>
            <w:hideMark/>
          </w:tcPr>
          <w:p w14:paraId="3DD097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0.002093</w:t>
            </w:r>
          </w:p>
        </w:tc>
        <w:tc>
          <w:tcPr>
            <w:tcW w:w="3120" w:type="dxa"/>
            <w:noWrap/>
            <w:hideMark/>
          </w:tcPr>
          <w:p w14:paraId="06461D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9E2995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615BD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10E5C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7EFE35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20763686</w:t>
            </w:r>
          </w:p>
        </w:tc>
        <w:tc>
          <w:tcPr>
            <w:tcW w:w="2500" w:type="dxa"/>
            <w:noWrap/>
            <w:hideMark/>
          </w:tcPr>
          <w:p w14:paraId="7949A6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0.010783</w:t>
            </w:r>
          </w:p>
        </w:tc>
        <w:tc>
          <w:tcPr>
            <w:tcW w:w="3120" w:type="dxa"/>
            <w:noWrap/>
            <w:hideMark/>
          </w:tcPr>
          <w:p w14:paraId="197A0A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66C9FAA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211E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29A3A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1C5417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20763744</w:t>
            </w:r>
          </w:p>
        </w:tc>
        <w:tc>
          <w:tcPr>
            <w:tcW w:w="2500" w:type="dxa"/>
            <w:noWrap/>
            <w:hideMark/>
          </w:tcPr>
          <w:p w14:paraId="176C361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0.000582</w:t>
            </w:r>
          </w:p>
        </w:tc>
        <w:tc>
          <w:tcPr>
            <w:tcW w:w="3120" w:type="dxa"/>
            <w:noWrap/>
            <w:hideMark/>
          </w:tcPr>
          <w:p w14:paraId="2D63C00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3AD60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A177B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6797C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5DA6FA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20763748</w:t>
            </w:r>
          </w:p>
        </w:tc>
        <w:tc>
          <w:tcPr>
            <w:tcW w:w="2500" w:type="dxa"/>
            <w:noWrap/>
            <w:hideMark/>
          </w:tcPr>
          <w:p w14:paraId="69F238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0C7B5A1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67301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0B51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6E9EF26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2C6B0E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20763754</w:t>
            </w:r>
          </w:p>
        </w:tc>
        <w:tc>
          <w:tcPr>
            <w:tcW w:w="2500" w:type="dxa"/>
            <w:noWrap/>
            <w:hideMark/>
          </w:tcPr>
          <w:p w14:paraId="7B7DC3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0.000815</w:t>
            </w:r>
          </w:p>
        </w:tc>
        <w:tc>
          <w:tcPr>
            <w:tcW w:w="3120" w:type="dxa"/>
            <w:noWrap/>
            <w:hideMark/>
          </w:tcPr>
          <w:p w14:paraId="22CC30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AE857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AC4B2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GJB2</w:t>
            </w:r>
          </w:p>
        </w:tc>
        <w:tc>
          <w:tcPr>
            <w:tcW w:w="1420" w:type="dxa"/>
            <w:noWrap/>
            <w:hideMark/>
          </w:tcPr>
          <w:p w14:paraId="17CAFE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13</w:t>
            </w:r>
          </w:p>
        </w:tc>
        <w:tc>
          <w:tcPr>
            <w:tcW w:w="1240" w:type="dxa"/>
            <w:noWrap/>
            <w:hideMark/>
          </w:tcPr>
          <w:p w14:paraId="61A50D1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20763759</w:t>
            </w:r>
          </w:p>
        </w:tc>
        <w:tc>
          <w:tcPr>
            <w:tcW w:w="2500" w:type="dxa"/>
            <w:noWrap/>
            <w:hideMark/>
          </w:tcPr>
          <w:p w14:paraId="13F536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13C91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199956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4360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0C8BE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042C2F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36678706</w:t>
            </w:r>
          </w:p>
        </w:tc>
        <w:tc>
          <w:tcPr>
            <w:tcW w:w="2500" w:type="dxa"/>
            <w:noWrap/>
            <w:hideMark/>
          </w:tcPr>
          <w:p w14:paraId="1C3DAB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04DD873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55AF5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062E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42595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0E4B7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36678719</w:t>
            </w:r>
          </w:p>
        </w:tc>
        <w:tc>
          <w:tcPr>
            <w:tcW w:w="2500" w:type="dxa"/>
            <w:noWrap/>
            <w:hideMark/>
          </w:tcPr>
          <w:p w14:paraId="216FC4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57C1FE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A4E46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335B1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F396E3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94557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36678779</w:t>
            </w:r>
          </w:p>
        </w:tc>
        <w:tc>
          <w:tcPr>
            <w:tcW w:w="2500" w:type="dxa"/>
            <w:noWrap/>
            <w:hideMark/>
          </w:tcPr>
          <w:p w14:paraId="1449BC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0.002907</w:t>
            </w:r>
          </w:p>
        </w:tc>
        <w:tc>
          <w:tcPr>
            <w:tcW w:w="3120" w:type="dxa"/>
            <w:noWrap/>
            <w:hideMark/>
          </w:tcPr>
          <w:p w14:paraId="6BE322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C6671E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DA713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23667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C308A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36678782</w:t>
            </w:r>
          </w:p>
        </w:tc>
        <w:tc>
          <w:tcPr>
            <w:tcW w:w="2500" w:type="dxa"/>
            <w:noWrap/>
            <w:hideMark/>
          </w:tcPr>
          <w:p w14:paraId="2D470C5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19B128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78ED5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2D21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B5A0A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84CDB1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36678809</w:t>
            </w:r>
          </w:p>
        </w:tc>
        <w:tc>
          <w:tcPr>
            <w:tcW w:w="2500" w:type="dxa"/>
            <w:noWrap/>
            <w:hideMark/>
          </w:tcPr>
          <w:p w14:paraId="477EEA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AF48A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8D8DE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35B1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AEDB4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C251D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36678816</w:t>
            </w:r>
          </w:p>
        </w:tc>
        <w:tc>
          <w:tcPr>
            <w:tcW w:w="2500" w:type="dxa"/>
            <w:noWrap/>
            <w:hideMark/>
          </w:tcPr>
          <w:p w14:paraId="16E98F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0.000582</w:t>
            </w:r>
          </w:p>
        </w:tc>
        <w:tc>
          <w:tcPr>
            <w:tcW w:w="3120" w:type="dxa"/>
            <w:noWrap/>
            <w:hideMark/>
          </w:tcPr>
          <w:p w14:paraId="1931AB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BD234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8A353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728EF8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878DD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36678827</w:t>
            </w:r>
          </w:p>
        </w:tc>
        <w:tc>
          <w:tcPr>
            <w:tcW w:w="2500" w:type="dxa"/>
            <w:noWrap/>
            <w:hideMark/>
          </w:tcPr>
          <w:p w14:paraId="7FE525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4EB0F7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9FFE7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EDC2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E5035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617F9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36678828</w:t>
            </w:r>
          </w:p>
        </w:tc>
        <w:tc>
          <w:tcPr>
            <w:tcW w:w="2500" w:type="dxa"/>
            <w:noWrap/>
            <w:hideMark/>
          </w:tcPr>
          <w:p w14:paraId="50BFD34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A19E6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E77F11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F255A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DCCBE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2B56F1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36678834</w:t>
            </w:r>
          </w:p>
        </w:tc>
        <w:tc>
          <w:tcPr>
            <w:tcW w:w="2500" w:type="dxa"/>
            <w:noWrap/>
            <w:hideMark/>
          </w:tcPr>
          <w:p w14:paraId="1572EA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0.000364</w:t>
            </w:r>
          </w:p>
        </w:tc>
        <w:tc>
          <w:tcPr>
            <w:tcW w:w="3120" w:type="dxa"/>
            <w:noWrap/>
            <w:hideMark/>
          </w:tcPr>
          <w:p w14:paraId="74940B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7E412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681E2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75A67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2496F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36678844</w:t>
            </w:r>
          </w:p>
        </w:tc>
        <w:tc>
          <w:tcPr>
            <w:tcW w:w="2500" w:type="dxa"/>
            <w:noWrap/>
            <w:hideMark/>
          </w:tcPr>
          <w:p w14:paraId="1656F95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0.000117</w:t>
            </w:r>
          </w:p>
        </w:tc>
        <w:tc>
          <w:tcPr>
            <w:tcW w:w="3120" w:type="dxa"/>
            <w:noWrap/>
            <w:hideMark/>
          </w:tcPr>
          <w:p w14:paraId="21A935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01DFD6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979F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CCF2C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2F4722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36680105</w:t>
            </w:r>
          </w:p>
        </w:tc>
        <w:tc>
          <w:tcPr>
            <w:tcW w:w="2500" w:type="dxa"/>
            <w:noWrap/>
            <w:hideMark/>
          </w:tcPr>
          <w:p w14:paraId="36CC290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14F73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321F13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8FDAE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ECE5C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DC694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36680183</w:t>
            </w:r>
          </w:p>
        </w:tc>
        <w:tc>
          <w:tcPr>
            <w:tcW w:w="2500" w:type="dxa"/>
            <w:noWrap/>
            <w:hideMark/>
          </w:tcPr>
          <w:p w14:paraId="0634D3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39340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4B541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30B23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F30AD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96B04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36680187</w:t>
            </w:r>
          </w:p>
        </w:tc>
        <w:tc>
          <w:tcPr>
            <w:tcW w:w="2500" w:type="dxa"/>
            <w:noWrap/>
            <w:hideMark/>
          </w:tcPr>
          <w:p w14:paraId="299FCC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27AC7A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CEE58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E52C1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49D9BB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0ECF1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36680191</w:t>
            </w:r>
          </w:p>
        </w:tc>
        <w:tc>
          <w:tcPr>
            <w:tcW w:w="2500" w:type="dxa"/>
            <w:noWrap/>
            <w:hideMark/>
          </w:tcPr>
          <w:p w14:paraId="5CF7AA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4514B9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A8B4C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496DC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D0522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8F8B7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36680195</w:t>
            </w:r>
          </w:p>
        </w:tc>
        <w:tc>
          <w:tcPr>
            <w:tcW w:w="2500" w:type="dxa"/>
            <w:noWrap/>
            <w:hideMark/>
          </w:tcPr>
          <w:p w14:paraId="58A659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0CD86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924564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2B9D4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A3D2B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7C4036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36680275</w:t>
            </w:r>
          </w:p>
        </w:tc>
        <w:tc>
          <w:tcPr>
            <w:tcW w:w="2500" w:type="dxa"/>
            <w:noWrap/>
            <w:hideMark/>
          </w:tcPr>
          <w:p w14:paraId="55C31E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98046A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EB72A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0DDBA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8B12A1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FA81DE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36680308</w:t>
            </w:r>
          </w:p>
        </w:tc>
        <w:tc>
          <w:tcPr>
            <w:tcW w:w="2500" w:type="dxa"/>
            <w:noWrap/>
            <w:hideMark/>
          </w:tcPr>
          <w:p w14:paraId="2F8F07B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D2712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005FA3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996D6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E068C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C4A63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36680315</w:t>
            </w:r>
          </w:p>
        </w:tc>
        <w:tc>
          <w:tcPr>
            <w:tcW w:w="2500" w:type="dxa"/>
            <w:noWrap/>
            <w:hideMark/>
          </w:tcPr>
          <w:p w14:paraId="2CDBB9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4788E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AECA7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5D878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F25BEB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612E0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36680335</w:t>
            </w:r>
          </w:p>
        </w:tc>
        <w:tc>
          <w:tcPr>
            <w:tcW w:w="2500" w:type="dxa"/>
            <w:noWrap/>
            <w:hideMark/>
          </w:tcPr>
          <w:p w14:paraId="3D3F578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20D98E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89F98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9A82E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C9C0C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9A28D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36680360</w:t>
            </w:r>
          </w:p>
        </w:tc>
        <w:tc>
          <w:tcPr>
            <w:tcW w:w="2500" w:type="dxa"/>
            <w:noWrap/>
            <w:hideMark/>
          </w:tcPr>
          <w:p w14:paraId="2C2B84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C9865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F2AA1C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377D9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8DB301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BD037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36680420</w:t>
            </w:r>
          </w:p>
        </w:tc>
        <w:tc>
          <w:tcPr>
            <w:tcW w:w="2500" w:type="dxa"/>
            <w:noWrap/>
            <w:hideMark/>
          </w:tcPr>
          <w:p w14:paraId="2DF3A09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66581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A5A10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8C3FA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C72E2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E550F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36680496</w:t>
            </w:r>
          </w:p>
        </w:tc>
        <w:tc>
          <w:tcPr>
            <w:tcW w:w="2500" w:type="dxa"/>
            <w:noWrap/>
            <w:hideMark/>
          </w:tcPr>
          <w:p w14:paraId="503761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7A21F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E8E87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1ECB6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A6EFE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F2814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36680587</w:t>
            </w:r>
          </w:p>
        </w:tc>
        <w:tc>
          <w:tcPr>
            <w:tcW w:w="2500" w:type="dxa"/>
            <w:noWrap/>
            <w:hideMark/>
          </w:tcPr>
          <w:p w14:paraId="4FA961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006BF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D0633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2B239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100B2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2C8871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36681148</w:t>
            </w:r>
          </w:p>
        </w:tc>
        <w:tc>
          <w:tcPr>
            <w:tcW w:w="2500" w:type="dxa"/>
            <w:noWrap/>
            <w:hideMark/>
          </w:tcPr>
          <w:p w14:paraId="31F2376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3444071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77D4D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7C22F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656535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8C7AD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36681156</w:t>
            </w:r>
          </w:p>
        </w:tc>
        <w:tc>
          <w:tcPr>
            <w:tcW w:w="2500" w:type="dxa"/>
            <w:noWrap/>
            <w:hideMark/>
          </w:tcPr>
          <w:p w14:paraId="1F61C9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56B3F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029A8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E723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EE05D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071E5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36681163</w:t>
            </w:r>
          </w:p>
        </w:tc>
        <w:tc>
          <w:tcPr>
            <w:tcW w:w="2500" w:type="dxa"/>
            <w:noWrap/>
            <w:hideMark/>
          </w:tcPr>
          <w:p w14:paraId="7C8051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0.021977</w:t>
            </w:r>
          </w:p>
        </w:tc>
        <w:tc>
          <w:tcPr>
            <w:tcW w:w="3120" w:type="dxa"/>
            <w:noWrap/>
            <w:hideMark/>
          </w:tcPr>
          <w:p w14:paraId="61CA329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DAE94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EFDDB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0190A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BC7B2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36681180</w:t>
            </w:r>
          </w:p>
        </w:tc>
        <w:tc>
          <w:tcPr>
            <w:tcW w:w="2500" w:type="dxa"/>
            <w:noWrap/>
            <w:hideMark/>
          </w:tcPr>
          <w:p w14:paraId="772803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5103C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20743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34066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5E5C36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A87271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36681194</w:t>
            </w:r>
          </w:p>
        </w:tc>
        <w:tc>
          <w:tcPr>
            <w:tcW w:w="2500" w:type="dxa"/>
            <w:noWrap/>
            <w:hideMark/>
          </w:tcPr>
          <w:p w14:paraId="4DF40F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2715A3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9FD90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166D0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3611D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C4EC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36681226</w:t>
            </w:r>
          </w:p>
        </w:tc>
        <w:tc>
          <w:tcPr>
            <w:tcW w:w="2500" w:type="dxa"/>
            <w:noWrap/>
            <w:hideMark/>
          </w:tcPr>
          <w:p w14:paraId="30B886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218847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1FAB5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56843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E1A15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9C171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36681272</w:t>
            </w:r>
          </w:p>
        </w:tc>
        <w:tc>
          <w:tcPr>
            <w:tcW w:w="2500" w:type="dxa"/>
            <w:noWrap/>
            <w:hideMark/>
          </w:tcPr>
          <w:p w14:paraId="5D327D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7511AC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57F4B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FDD5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BFDB46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EFE16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36681327</w:t>
            </w:r>
          </w:p>
        </w:tc>
        <w:tc>
          <w:tcPr>
            <w:tcW w:w="2500" w:type="dxa"/>
            <w:noWrap/>
            <w:hideMark/>
          </w:tcPr>
          <w:p w14:paraId="54A0D3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0.001977</w:t>
            </w:r>
          </w:p>
        </w:tc>
        <w:tc>
          <w:tcPr>
            <w:tcW w:w="3120" w:type="dxa"/>
            <w:noWrap/>
            <w:hideMark/>
          </w:tcPr>
          <w:p w14:paraId="38E3985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0C468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5398F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51F69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12EDB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36681358</w:t>
            </w:r>
          </w:p>
        </w:tc>
        <w:tc>
          <w:tcPr>
            <w:tcW w:w="2500" w:type="dxa"/>
            <w:noWrap/>
            <w:hideMark/>
          </w:tcPr>
          <w:p w14:paraId="3DBAA2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C0BF6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5B69A8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FA628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FA221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9F179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36681380</w:t>
            </w:r>
          </w:p>
        </w:tc>
        <w:tc>
          <w:tcPr>
            <w:tcW w:w="2500" w:type="dxa"/>
            <w:noWrap/>
            <w:hideMark/>
          </w:tcPr>
          <w:p w14:paraId="7FD102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0.000242</w:t>
            </w:r>
          </w:p>
        </w:tc>
        <w:tc>
          <w:tcPr>
            <w:tcW w:w="3120" w:type="dxa"/>
            <w:noWrap/>
            <w:hideMark/>
          </w:tcPr>
          <w:p w14:paraId="105987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9D6F09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537DC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30DB0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F3A3E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36681385</w:t>
            </w:r>
          </w:p>
        </w:tc>
        <w:tc>
          <w:tcPr>
            <w:tcW w:w="2500" w:type="dxa"/>
            <w:noWrap/>
            <w:hideMark/>
          </w:tcPr>
          <w:p w14:paraId="28881F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0.000242</w:t>
            </w:r>
          </w:p>
        </w:tc>
        <w:tc>
          <w:tcPr>
            <w:tcW w:w="3120" w:type="dxa"/>
            <w:noWrap/>
            <w:hideMark/>
          </w:tcPr>
          <w:p w14:paraId="0938F9E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354BF4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D9F35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558C91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A28311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36681660</w:t>
            </w:r>
          </w:p>
        </w:tc>
        <w:tc>
          <w:tcPr>
            <w:tcW w:w="2500" w:type="dxa"/>
            <w:noWrap/>
            <w:hideMark/>
          </w:tcPr>
          <w:p w14:paraId="72EFBA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71CF28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3DA38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3A2CC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3D5AEE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7A3CC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36681666</w:t>
            </w:r>
          </w:p>
        </w:tc>
        <w:tc>
          <w:tcPr>
            <w:tcW w:w="2500" w:type="dxa"/>
            <w:noWrap/>
            <w:hideMark/>
          </w:tcPr>
          <w:p w14:paraId="51E8482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723CB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10D75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B7255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32171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5025F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36681731</w:t>
            </w:r>
          </w:p>
        </w:tc>
        <w:tc>
          <w:tcPr>
            <w:tcW w:w="2500" w:type="dxa"/>
            <w:noWrap/>
            <w:hideMark/>
          </w:tcPr>
          <w:p w14:paraId="47173E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1D0C4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6915D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2141E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CEAF2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C64C97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36681797</w:t>
            </w:r>
          </w:p>
        </w:tc>
        <w:tc>
          <w:tcPr>
            <w:tcW w:w="2500" w:type="dxa"/>
            <w:noWrap/>
            <w:hideMark/>
          </w:tcPr>
          <w:p w14:paraId="219205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9F31B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D6FBDA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774D0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BD36F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96B0B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36681802</w:t>
            </w:r>
          </w:p>
        </w:tc>
        <w:tc>
          <w:tcPr>
            <w:tcW w:w="2500" w:type="dxa"/>
            <w:noWrap/>
            <w:hideMark/>
          </w:tcPr>
          <w:p w14:paraId="3AA3207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F20EE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43E00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CB92B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6C8A1F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9FB5E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36681841</w:t>
            </w:r>
          </w:p>
        </w:tc>
        <w:tc>
          <w:tcPr>
            <w:tcW w:w="2500" w:type="dxa"/>
            <w:noWrap/>
            <w:hideMark/>
          </w:tcPr>
          <w:p w14:paraId="7B65041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6D5A5A3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34182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F528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4295C4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1C562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36681852</w:t>
            </w:r>
          </w:p>
        </w:tc>
        <w:tc>
          <w:tcPr>
            <w:tcW w:w="2500" w:type="dxa"/>
            <w:noWrap/>
            <w:hideMark/>
          </w:tcPr>
          <w:p w14:paraId="3C64E6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0.000606</w:t>
            </w:r>
          </w:p>
        </w:tc>
        <w:tc>
          <w:tcPr>
            <w:tcW w:w="3120" w:type="dxa"/>
            <w:noWrap/>
            <w:hideMark/>
          </w:tcPr>
          <w:p w14:paraId="05F118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E2EDAE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8EF5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15E6A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E1AFD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36681918</w:t>
            </w:r>
          </w:p>
        </w:tc>
        <w:tc>
          <w:tcPr>
            <w:tcW w:w="2500" w:type="dxa"/>
            <w:noWrap/>
            <w:hideMark/>
          </w:tcPr>
          <w:p w14:paraId="6C6921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0.002907</w:t>
            </w:r>
          </w:p>
        </w:tc>
        <w:tc>
          <w:tcPr>
            <w:tcW w:w="3120" w:type="dxa"/>
            <w:noWrap/>
            <w:hideMark/>
          </w:tcPr>
          <w:p w14:paraId="183040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BE64D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8FF15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B2B276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1941B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36681919</w:t>
            </w:r>
          </w:p>
        </w:tc>
        <w:tc>
          <w:tcPr>
            <w:tcW w:w="2500" w:type="dxa"/>
            <w:noWrap/>
            <w:hideMark/>
          </w:tcPr>
          <w:p w14:paraId="39E719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71C58C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ACEB7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30002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5827C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9EC84D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36681931</w:t>
            </w:r>
          </w:p>
        </w:tc>
        <w:tc>
          <w:tcPr>
            <w:tcW w:w="2500" w:type="dxa"/>
            <w:noWrap/>
            <w:hideMark/>
          </w:tcPr>
          <w:p w14:paraId="51B20A9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64E44A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9D73A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D35AC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64D5C1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0D24D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36681937</w:t>
            </w:r>
          </w:p>
        </w:tc>
        <w:tc>
          <w:tcPr>
            <w:tcW w:w="2500" w:type="dxa"/>
            <w:noWrap/>
            <w:hideMark/>
          </w:tcPr>
          <w:p w14:paraId="7EF100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E9EA7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EF068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69F8C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279A5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CE72E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36681972</w:t>
            </w:r>
          </w:p>
        </w:tc>
        <w:tc>
          <w:tcPr>
            <w:tcW w:w="2500" w:type="dxa"/>
            <w:noWrap/>
            <w:hideMark/>
          </w:tcPr>
          <w:p w14:paraId="1E1B78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EE27D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D4F6D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DA9B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295D07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86B5C9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36681981</w:t>
            </w:r>
          </w:p>
        </w:tc>
        <w:tc>
          <w:tcPr>
            <w:tcW w:w="2500" w:type="dxa"/>
            <w:noWrap/>
            <w:hideMark/>
          </w:tcPr>
          <w:p w14:paraId="29CBF4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06654E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83438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0E81C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89589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BD48D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36681995</w:t>
            </w:r>
          </w:p>
        </w:tc>
        <w:tc>
          <w:tcPr>
            <w:tcW w:w="2500" w:type="dxa"/>
            <w:noWrap/>
            <w:hideMark/>
          </w:tcPr>
          <w:p w14:paraId="24530B9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0.000606</w:t>
            </w:r>
          </w:p>
        </w:tc>
        <w:tc>
          <w:tcPr>
            <w:tcW w:w="3120" w:type="dxa"/>
            <w:noWrap/>
            <w:hideMark/>
          </w:tcPr>
          <w:p w14:paraId="20F04B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B6A2D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C20F6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2D66E5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754AE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36682724</w:t>
            </w:r>
          </w:p>
        </w:tc>
        <w:tc>
          <w:tcPr>
            <w:tcW w:w="2500" w:type="dxa"/>
            <w:noWrap/>
            <w:hideMark/>
          </w:tcPr>
          <w:p w14:paraId="06AD4C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16841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D1A3D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92590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D6EB8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BA0B8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36682734</w:t>
            </w:r>
          </w:p>
        </w:tc>
        <w:tc>
          <w:tcPr>
            <w:tcW w:w="2500" w:type="dxa"/>
            <w:noWrap/>
            <w:hideMark/>
          </w:tcPr>
          <w:p w14:paraId="4FDA0E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7B6D368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590C71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8693E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5E576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EEE25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36682754</w:t>
            </w:r>
          </w:p>
        </w:tc>
        <w:tc>
          <w:tcPr>
            <w:tcW w:w="2500" w:type="dxa"/>
            <w:noWrap/>
            <w:hideMark/>
          </w:tcPr>
          <w:p w14:paraId="510FCE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66FAE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622FB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3252B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B9BE1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6151D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36682799</w:t>
            </w:r>
          </w:p>
        </w:tc>
        <w:tc>
          <w:tcPr>
            <w:tcW w:w="2500" w:type="dxa"/>
            <w:noWrap/>
            <w:hideMark/>
          </w:tcPr>
          <w:p w14:paraId="0308E6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0.00093</w:t>
            </w:r>
          </w:p>
        </w:tc>
        <w:tc>
          <w:tcPr>
            <w:tcW w:w="3120" w:type="dxa"/>
            <w:noWrap/>
            <w:hideMark/>
          </w:tcPr>
          <w:p w14:paraId="0778CD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FFE26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CCC62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DA92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730F5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36682852</w:t>
            </w:r>
          </w:p>
        </w:tc>
        <w:tc>
          <w:tcPr>
            <w:tcW w:w="2500" w:type="dxa"/>
            <w:noWrap/>
            <w:hideMark/>
          </w:tcPr>
          <w:p w14:paraId="4C52CA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F2816D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EBC198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9E90F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C2D43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90EB7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36682853</w:t>
            </w:r>
          </w:p>
        </w:tc>
        <w:tc>
          <w:tcPr>
            <w:tcW w:w="2500" w:type="dxa"/>
            <w:noWrap/>
            <w:hideMark/>
          </w:tcPr>
          <w:p w14:paraId="65A63C4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5642A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180A70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CDF0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61761C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B1F74F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36682868</w:t>
            </w:r>
          </w:p>
        </w:tc>
        <w:tc>
          <w:tcPr>
            <w:tcW w:w="2500" w:type="dxa"/>
            <w:noWrap/>
            <w:hideMark/>
          </w:tcPr>
          <w:p w14:paraId="50D627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2AEA87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DDB89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93B4C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08BAB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92C4E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36682869</w:t>
            </w:r>
          </w:p>
        </w:tc>
        <w:tc>
          <w:tcPr>
            <w:tcW w:w="2500" w:type="dxa"/>
            <w:noWrap/>
            <w:hideMark/>
          </w:tcPr>
          <w:p w14:paraId="63DA0D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F3D83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7C6F6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FEC2D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98540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80DB68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36682873</w:t>
            </w:r>
          </w:p>
        </w:tc>
        <w:tc>
          <w:tcPr>
            <w:tcW w:w="2500" w:type="dxa"/>
            <w:noWrap/>
            <w:hideMark/>
          </w:tcPr>
          <w:p w14:paraId="012163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0.001395</w:t>
            </w:r>
          </w:p>
        </w:tc>
        <w:tc>
          <w:tcPr>
            <w:tcW w:w="3120" w:type="dxa"/>
            <w:noWrap/>
            <w:hideMark/>
          </w:tcPr>
          <w:p w14:paraId="78FD2B8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2D78DBE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CB9E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990A3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CE62DD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36682919</w:t>
            </w:r>
          </w:p>
        </w:tc>
        <w:tc>
          <w:tcPr>
            <w:tcW w:w="2500" w:type="dxa"/>
            <w:noWrap/>
            <w:hideMark/>
          </w:tcPr>
          <w:p w14:paraId="4579D3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DBE02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FB76FA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99AE0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2B4F1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2A151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36684247</w:t>
            </w:r>
          </w:p>
        </w:tc>
        <w:tc>
          <w:tcPr>
            <w:tcW w:w="2500" w:type="dxa"/>
            <w:noWrap/>
            <w:hideMark/>
          </w:tcPr>
          <w:p w14:paraId="21B332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293808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C1F383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43FA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9E2FC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40DED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36684256</w:t>
            </w:r>
          </w:p>
        </w:tc>
        <w:tc>
          <w:tcPr>
            <w:tcW w:w="2500" w:type="dxa"/>
            <w:noWrap/>
            <w:hideMark/>
          </w:tcPr>
          <w:p w14:paraId="556FA6E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761C0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D7D308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BD499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CBBE5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F5269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36684258</w:t>
            </w:r>
          </w:p>
        </w:tc>
        <w:tc>
          <w:tcPr>
            <w:tcW w:w="2500" w:type="dxa"/>
            <w:noWrap/>
            <w:hideMark/>
          </w:tcPr>
          <w:p w14:paraId="6793E7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035DD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2E06A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BBD4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ED81A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370D7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36684280</w:t>
            </w:r>
          </w:p>
        </w:tc>
        <w:tc>
          <w:tcPr>
            <w:tcW w:w="2500" w:type="dxa"/>
            <w:noWrap/>
            <w:hideMark/>
          </w:tcPr>
          <w:p w14:paraId="2B1ABBC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BA1D9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2BA79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C346A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7A88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4C51F7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36684285</w:t>
            </w:r>
          </w:p>
        </w:tc>
        <w:tc>
          <w:tcPr>
            <w:tcW w:w="2500" w:type="dxa"/>
            <w:noWrap/>
            <w:hideMark/>
          </w:tcPr>
          <w:p w14:paraId="695440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04940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62194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C916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B6D89C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44C0D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36684328</w:t>
            </w:r>
          </w:p>
        </w:tc>
        <w:tc>
          <w:tcPr>
            <w:tcW w:w="2500" w:type="dxa"/>
            <w:noWrap/>
            <w:hideMark/>
          </w:tcPr>
          <w:p w14:paraId="74BA88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331763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65E85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6F7A0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0A926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44437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36684331</w:t>
            </w:r>
          </w:p>
        </w:tc>
        <w:tc>
          <w:tcPr>
            <w:tcW w:w="2500" w:type="dxa"/>
            <w:noWrap/>
            <w:hideMark/>
          </w:tcPr>
          <w:p w14:paraId="181361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0.035</w:t>
            </w:r>
          </w:p>
        </w:tc>
        <w:tc>
          <w:tcPr>
            <w:tcW w:w="3120" w:type="dxa"/>
            <w:noWrap/>
            <w:hideMark/>
          </w:tcPr>
          <w:p w14:paraId="3A8C96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5D1159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8FF79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C1B85A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6E3FB7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36684334</w:t>
            </w:r>
          </w:p>
        </w:tc>
        <w:tc>
          <w:tcPr>
            <w:tcW w:w="2500" w:type="dxa"/>
            <w:noWrap/>
            <w:hideMark/>
          </w:tcPr>
          <w:p w14:paraId="7331DD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B06254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71264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364B4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AF29B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8395E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36684352</w:t>
            </w:r>
          </w:p>
        </w:tc>
        <w:tc>
          <w:tcPr>
            <w:tcW w:w="2500" w:type="dxa"/>
            <w:noWrap/>
            <w:hideMark/>
          </w:tcPr>
          <w:p w14:paraId="4BDFC6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62DBC0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10B0B7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D5689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41A9F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C6138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36684354</w:t>
            </w:r>
          </w:p>
        </w:tc>
        <w:tc>
          <w:tcPr>
            <w:tcW w:w="2500" w:type="dxa"/>
            <w:noWrap/>
            <w:hideMark/>
          </w:tcPr>
          <w:p w14:paraId="08BBFF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0.19814</w:t>
            </w:r>
          </w:p>
        </w:tc>
        <w:tc>
          <w:tcPr>
            <w:tcW w:w="3120" w:type="dxa"/>
            <w:noWrap/>
            <w:hideMark/>
          </w:tcPr>
          <w:p w14:paraId="2F4123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22587D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C3B7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252AA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86E05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36684358</w:t>
            </w:r>
          </w:p>
        </w:tc>
        <w:tc>
          <w:tcPr>
            <w:tcW w:w="2500" w:type="dxa"/>
            <w:noWrap/>
            <w:hideMark/>
          </w:tcPr>
          <w:p w14:paraId="0FDFB4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0.198023</w:t>
            </w:r>
          </w:p>
        </w:tc>
        <w:tc>
          <w:tcPr>
            <w:tcW w:w="3120" w:type="dxa"/>
            <w:noWrap/>
            <w:hideMark/>
          </w:tcPr>
          <w:p w14:paraId="140FEDE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60A90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D7FD7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D22D1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BD7D2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36684412</w:t>
            </w:r>
          </w:p>
        </w:tc>
        <w:tc>
          <w:tcPr>
            <w:tcW w:w="2500" w:type="dxa"/>
            <w:noWrap/>
            <w:hideMark/>
          </w:tcPr>
          <w:p w14:paraId="41AFC2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0EBE4B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58BC9F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416B3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0BB69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0C3E2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36684430</w:t>
            </w:r>
          </w:p>
        </w:tc>
        <w:tc>
          <w:tcPr>
            <w:tcW w:w="2500" w:type="dxa"/>
            <w:noWrap/>
            <w:hideMark/>
          </w:tcPr>
          <w:p w14:paraId="45CF6A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13CD38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136E8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D0067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D94AEC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C015D3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36684722</w:t>
            </w:r>
          </w:p>
        </w:tc>
        <w:tc>
          <w:tcPr>
            <w:tcW w:w="2500" w:type="dxa"/>
            <w:noWrap/>
            <w:hideMark/>
          </w:tcPr>
          <w:p w14:paraId="2B61A9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CAE69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D6765C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8529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DA3A2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99C2B9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36684816</w:t>
            </w:r>
          </w:p>
        </w:tc>
        <w:tc>
          <w:tcPr>
            <w:tcW w:w="2500" w:type="dxa"/>
            <w:noWrap/>
            <w:hideMark/>
          </w:tcPr>
          <w:p w14:paraId="473FEAA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0.001744</w:t>
            </w:r>
          </w:p>
        </w:tc>
        <w:tc>
          <w:tcPr>
            <w:tcW w:w="3120" w:type="dxa"/>
            <w:noWrap/>
            <w:hideMark/>
          </w:tcPr>
          <w:p w14:paraId="7A1B1E5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CBD506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B8D82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499EC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B5BD6E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36684873</w:t>
            </w:r>
          </w:p>
        </w:tc>
        <w:tc>
          <w:tcPr>
            <w:tcW w:w="2500" w:type="dxa"/>
            <w:noWrap/>
            <w:hideMark/>
          </w:tcPr>
          <w:p w14:paraId="5D508B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5F4D5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359ED5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C3816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470B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8930B9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36684890</w:t>
            </w:r>
          </w:p>
        </w:tc>
        <w:tc>
          <w:tcPr>
            <w:tcW w:w="2500" w:type="dxa"/>
            <w:noWrap/>
            <w:hideMark/>
          </w:tcPr>
          <w:p w14:paraId="2C30AB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2257D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F4D5B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F3C21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16A5D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8A217F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36684926</w:t>
            </w:r>
          </w:p>
        </w:tc>
        <w:tc>
          <w:tcPr>
            <w:tcW w:w="2500" w:type="dxa"/>
            <w:noWrap/>
            <w:hideMark/>
          </w:tcPr>
          <w:p w14:paraId="3D7DB0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9F195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90218C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B866D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74DFB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5C5B6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36684961</w:t>
            </w:r>
          </w:p>
        </w:tc>
        <w:tc>
          <w:tcPr>
            <w:tcW w:w="2500" w:type="dxa"/>
            <w:noWrap/>
            <w:hideMark/>
          </w:tcPr>
          <w:p w14:paraId="4D0256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DBC39C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0364F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7D8A3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B2B7C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E4D66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36684980</w:t>
            </w:r>
          </w:p>
        </w:tc>
        <w:tc>
          <w:tcPr>
            <w:tcW w:w="2500" w:type="dxa"/>
            <w:noWrap/>
            <w:hideMark/>
          </w:tcPr>
          <w:p w14:paraId="4A4FE7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0.012674</w:t>
            </w:r>
          </w:p>
        </w:tc>
        <w:tc>
          <w:tcPr>
            <w:tcW w:w="3120" w:type="dxa"/>
            <w:noWrap/>
            <w:hideMark/>
          </w:tcPr>
          <w:p w14:paraId="76681B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E3954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44BE2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C40C6D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C1A42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36684996</w:t>
            </w:r>
          </w:p>
        </w:tc>
        <w:tc>
          <w:tcPr>
            <w:tcW w:w="2500" w:type="dxa"/>
            <w:noWrap/>
            <w:hideMark/>
          </w:tcPr>
          <w:p w14:paraId="5684CB3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F73F0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B586E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E191A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E9D0E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A4DC09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36685080</w:t>
            </w:r>
          </w:p>
        </w:tc>
        <w:tc>
          <w:tcPr>
            <w:tcW w:w="2500" w:type="dxa"/>
            <w:noWrap/>
            <w:hideMark/>
          </w:tcPr>
          <w:p w14:paraId="73E22C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0.001628</w:t>
            </w:r>
          </w:p>
        </w:tc>
        <w:tc>
          <w:tcPr>
            <w:tcW w:w="3120" w:type="dxa"/>
            <w:noWrap/>
            <w:hideMark/>
          </w:tcPr>
          <w:p w14:paraId="46DEC8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AC8DE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065B7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4EE9E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148FA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36685084</w:t>
            </w:r>
          </w:p>
        </w:tc>
        <w:tc>
          <w:tcPr>
            <w:tcW w:w="2500" w:type="dxa"/>
            <w:noWrap/>
            <w:hideMark/>
          </w:tcPr>
          <w:p w14:paraId="37B75E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0AE382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A9A2A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CD969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E15E7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95F2D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36685087</w:t>
            </w:r>
          </w:p>
        </w:tc>
        <w:tc>
          <w:tcPr>
            <w:tcW w:w="2500" w:type="dxa"/>
            <w:noWrap/>
            <w:hideMark/>
          </w:tcPr>
          <w:p w14:paraId="436F1D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18C2E3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829D7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D204E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133E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A50B4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36685091</w:t>
            </w:r>
          </w:p>
        </w:tc>
        <w:tc>
          <w:tcPr>
            <w:tcW w:w="2500" w:type="dxa"/>
            <w:noWrap/>
            <w:hideMark/>
          </w:tcPr>
          <w:p w14:paraId="252489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5BB46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710A8E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DF385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38058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DDDDD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36685110</w:t>
            </w:r>
          </w:p>
        </w:tc>
        <w:tc>
          <w:tcPr>
            <w:tcW w:w="2500" w:type="dxa"/>
            <w:noWrap/>
            <w:hideMark/>
          </w:tcPr>
          <w:p w14:paraId="337A8E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FA70F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9CC2E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2D608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8DD832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4FDFE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36685176</w:t>
            </w:r>
          </w:p>
        </w:tc>
        <w:tc>
          <w:tcPr>
            <w:tcW w:w="2500" w:type="dxa"/>
            <w:noWrap/>
            <w:hideMark/>
          </w:tcPr>
          <w:p w14:paraId="1F0D2A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72B85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811EA1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EEF19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4B5F7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3E9BE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36685209</w:t>
            </w:r>
          </w:p>
        </w:tc>
        <w:tc>
          <w:tcPr>
            <w:tcW w:w="2500" w:type="dxa"/>
            <w:noWrap/>
            <w:hideMark/>
          </w:tcPr>
          <w:p w14:paraId="394E18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416C1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EC4E15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4E23B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ABCCF2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86454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36685241</w:t>
            </w:r>
          </w:p>
        </w:tc>
        <w:tc>
          <w:tcPr>
            <w:tcW w:w="2500" w:type="dxa"/>
            <w:noWrap/>
            <w:hideMark/>
          </w:tcPr>
          <w:p w14:paraId="6BFC2F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4BB41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BDDBB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05B38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FC606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AE52A8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36685292</w:t>
            </w:r>
          </w:p>
        </w:tc>
        <w:tc>
          <w:tcPr>
            <w:tcW w:w="2500" w:type="dxa"/>
            <w:noWrap/>
            <w:hideMark/>
          </w:tcPr>
          <w:p w14:paraId="649C51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0.004651</w:t>
            </w:r>
          </w:p>
        </w:tc>
        <w:tc>
          <w:tcPr>
            <w:tcW w:w="3120" w:type="dxa"/>
            <w:noWrap/>
            <w:hideMark/>
          </w:tcPr>
          <w:p w14:paraId="5BF0B0D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A7069F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A1BAC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086C4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D1FC2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36685329</w:t>
            </w:r>
          </w:p>
        </w:tc>
        <w:tc>
          <w:tcPr>
            <w:tcW w:w="2500" w:type="dxa"/>
            <w:noWrap/>
            <w:hideMark/>
          </w:tcPr>
          <w:p w14:paraId="167AE9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045A62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97D34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9CCE2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B9E01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799D5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36685335</w:t>
            </w:r>
          </w:p>
        </w:tc>
        <w:tc>
          <w:tcPr>
            <w:tcW w:w="2500" w:type="dxa"/>
            <w:noWrap/>
            <w:hideMark/>
          </w:tcPr>
          <w:p w14:paraId="33A1D5D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2966B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4787A9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906CC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5A929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5B8DA6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36685354</w:t>
            </w:r>
          </w:p>
        </w:tc>
        <w:tc>
          <w:tcPr>
            <w:tcW w:w="2500" w:type="dxa"/>
            <w:noWrap/>
            <w:hideMark/>
          </w:tcPr>
          <w:p w14:paraId="1F9EB1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5FFE1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E9E0C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03410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0E28B6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E0AAA9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36688022</w:t>
            </w:r>
          </w:p>
        </w:tc>
        <w:tc>
          <w:tcPr>
            <w:tcW w:w="2500" w:type="dxa"/>
            <w:noWrap/>
            <w:hideMark/>
          </w:tcPr>
          <w:p w14:paraId="4A3F10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7076C1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0F906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61229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A799F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6DE44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36688041</w:t>
            </w:r>
          </w:p>
        </w:tc>
        <w:tc>
          <w:tcPr>
            <w:tcW w:w="2500" w:type="dxa"/>
            <w:noWrap/>
            <w:hideMark/>
          </w:tcPr>
          <w:p w14:paraId="5801051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A2D47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911CD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2405E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7034F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502410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36688068</w:t>
            </w:r>
          </w:p>
        </w:tc>
        <w:tc>
          <w:tcPr>
            <w:tcW w:w="2500" w:type="dxa"/>
            <w:noWrap/>
            <w:hideMark/>
          </w:tcPr>
          <w:p w14:paraId="328579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59E28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77C2EF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0B428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40550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AED1AB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36688128</w:t>
            </w:r>
          </w:p>
        </w:tc>
        <w:tc>
          <w:tcPr>
            <w:tcW w:w="2500" w:type="dxa"/>
            <w:noWrap/>
            <w:hideMark/>
          </w:tcPr>
          <w:p w14:paraId="652669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D98BC4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97E2A0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16EA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479FB33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4AC4D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36688151</w:t>
            </w:r>
          </w:p>
        </w:tc>
        <w:tc>
          <w:tcPr>
            <w:tcW w:w="2500" w:type="dxa"/>
            <w:noWrap/>
            <w:hideMark/>
          </w:tcPr>
          <w:p w14:paraId="713584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0.000698</w:t>
            </w:r>
          </w:p>
        </w:tc>
        <w:tc>
          <w:tcPr>
            <w:tcW w:w="3120" w:type="dxa"/>
            <w:noWrap/>
            <w:hideMark/>
          </w:tcPr>
          <w:p w14:paraId="2D35F1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0A6708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1FB57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381B5C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2267B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36688158</w:t>
            </w:r>
          </w:p>
        </w:tc>
        <w:tc>
          <w:tcPr>
            <w:tcW w:w="2500" w:type="dxa"/>
            <w:noWrap/>
            <w:hideMark/>
          </w:tcPr>
          <w:p w14:paraId="396D835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953D8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A1003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38FCA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141A9A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161F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36688175</w:t>
            </w:r>
          </w:p>
        </w:tc>
        <w:tc>
          <w:tcPr>
            <w:tcW w:w="2500" w:type="dxa"/>
            <w:noWrap/>
            <w:hideMark/>
          </w:tcPr>
          <w:p w14:paraId="7EC11F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1E5F9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59BD1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91DC4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3BB6B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82273A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36688178</w:t>
            </w:r>
          </w:p>
        </w:tc>
        <w:tc>
          <w:tcPr>
            <w:tcW w:w="2500" w:type="dxa"/>
            <w:noWrap/>
            <w:hideMark/>
          </w:tcPr>
          <w:p w14:paraId="3CBCBC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0.002209</w:t>
            </w:r>
          </w:p>
        </w:tc>
        <w:tc>
          <w:tcPr>
            <w:tcW w:w="3120" w:type="dxa"/>
            <w:noWrap/>
            <w:hideMark/>
          </w:tcPr>
          <w:p w14:paraId="2FAA39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4C35E05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B72FF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B8A53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1A74B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36688271</w:t>
            </w:r>
          </w:p>
        </w:tc>
        <w:tc>
          <w:tcPr>
            <w:tcW w:w="2500" w:type="dxa"/>
            <w:noWrap/>
            <w:hideMark/>
          </w:tcPr>
          <w:p w14:paraId="09F73F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D540A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55E96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EC3E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73206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52106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36688332</w:t>
            </w:r>
          </w:p>
        </w:tc>
        <w:tc>
          <w:tcPr>
            <w:tcW w:w="2500" w:type="dxa"/>
            <w:noWrap/>
            <w:hideMark/>
          </w:tcPr>
          <w:p w14:paraId="7EF630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0.000218</w:t>
            </w:r>
          </w:p>
        </w:tc>
        <w:tc>
          <w:tcPr>
            <w:tcW w:w="3120" w:type="dxa"/>
            <w:noWrap/>
            <w:hideMark/>
          </w:tcPr>
          <w:p w14:paraId="45A613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566C78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E894A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E9C6C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1F807E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36689333</w:t>
            </w:r>
          </w:p>
        </w:tc>
        <w:tc>
          <w:tcPr>
            <w:tcW w:w="2500" w:type="dxa"/>
            <w:noWrap/>
            <w:hideMark/>
          </w:tcPr>
          <w:p w14:paraId="435525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47D490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D0930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00DB1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2E297F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9EBB9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36689355</w:t>
            </w:r>
          </w:p>
        </w:tc>
        <w:tc>
          <w:tcPr>
            <w:tcW w:w="2500" w:type="dxa"/>
            <w:noWrap/>
            <w:hideMark/>
          </w:tcPr>
          <w:p w14:paraId="132783B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6DF4C25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13FCB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A4F3C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82894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7E6F3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36689390</w:t>
            </w:r>
          </w:p>
        </w:tc>
        <w:tc>
          <w:tcPr>
            <w:tcW w:w="2500" w:type="dxa"/>
            <w:noWrap/>
            <w:hideMark/>
          </w:tcPr>
          <w:p w14:paraId="721B9C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83CBC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5FE11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D25DF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B6B4E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EA7D90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36689420</w:t>
            </w:r>
          </w:p>
        </w:tc>
        <w:tc>
          <w:tcPr>
            <w:tcW w:w="2500" w:type="dxa"/>
            <w:noWrap/>
            <w:hideMark/>
          </w:tcPr>
          <w:p w14:paraId="083EDC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E967D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92BD43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4AEC6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85CC6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A37D9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36689553</w:t>
            </w:r>
          </w:p>
        </w:tc>
        <w:tc>
          <w:tcPr>
            <w:tcW w:w="2500" w:type="dxa"/>
            <w:noWrap/>
            <w:hideMark/>
          </w:tcPr>
          <w:p w14:paraId="4B912B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B46E0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D8C3B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7952D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66AFA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1070A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36689778</w:t>
            </w:r>
          </w:p>
        </w:tc>
        <w:tc>
          <w:tcPr>
            <w:tcW w:w="2500" w:type="dxa"/>
            <w:noWrap/>
            <w:hideMark/>
          </w:tcPr>
          <w:p w14:paraId="662ACB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2CF03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99F59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DA51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A67113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F0B53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36689833</w:t>
            </w:r>
          </w:p>
        </w:tc>
        <w:tc>
          <w:tcPr>
            <w:tcW w:w="2500" w:type="dxa"/>
            <w:noWrap/>
            <w:hideMark/>
          </w:tcPr>
          <w:p w14:paraId="207FDF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4A13C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2F6536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6EFFC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E56C3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18CEE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36689836</w:t>
            </w:r>
          </w:p>
        </w:tc>
        <w:tc>
          <w:tcPr>
            <w:tcW w:w="2500" w:type="dxa"/>
            <w:noWrap/>
            <w:hideMark/>
          </w:tcPr>
          <w:p w14:paraId="66A586C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7304C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4F7A1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EB8D7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D9DB96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6DFB68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36689895</w:t>
            </w:r>
          </w:p>
        </w:tc>
        <w:tc>
          <w:tcPr>
            <w:tcW w:w="2500" w:type="dxa"/>
            <w:noWrap/>
            <w:hideMark/>
          </w:tcPr>
          <w:p w14:paraId="6F6B60B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56950D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2EAE8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0A7A7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50A4D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74463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36689909</w:t>
            </w:r>
          </w:p>
        </w:tc>
        <w:tc>
          <w:tcPr>
            <w:tcW w:w="2500" w:type="dxa"/>
            <w:noWrap/>
            <w:hideMark/>
          </w:tcPr>
          <w:p w14:paraId="05B4BD3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1CB740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AE78C1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EA01D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E5506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EF83F1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36689917</w:t>
            </w:r>
          </w:p>
        </w:tc>
        <w:tc>
          <w:tcPr>
            <w:tcW w:w="2500" w:type="dxa"/>
            <w:noWrap/>
            <w:hideMark/>
          </w:tcPr>
          <w:p w14:paraId="549932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4389C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C933DC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F6A0E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387A7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63164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36689921</w:t>
            </w:r>
          </w:p>
        </w:tc>
        <w:tc>
          <w:tcPr>
            <w:tcW w:w="2500" w:type="dxa"/>
            <w:noWrap/>
            <w:hideMark/>
          </w:tcPr>
          <w:p w14:paraId="5FD8AB1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0.001396</w:t>
            </w:r>
          </w:p>
        </w:tc>
        <w:tc>
          <w:tcPr>
            <w:tcW w:w="3120" w:type="dxa"/>
            <w:noWrap/>
            <w:hideMark/>
          </w:tcPr>
          <w:p w14:paraId="1628F6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7E3EE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B5A55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E945D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D5185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36690094</w:t>
            </w:r>
          </w:p>
        </w:tc>
        <w:tc>
          <w:tcPr>
            <w:tcW w:w="2500" w:type="dxa"/>
            <w:noWrap/>
            <w:hideMark/>
          </w:tcPr>
          <w:p w14:paraId="461313E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4EF40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1D538B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4069C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27D2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C97A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36690101</w:t>
            </w:r>
          </w:p>
        </w:tc>
        <w:tc>
          <w:tcPr>
            <w:tcW w:w="2500" w:type="dxa"/>
            <w:noWrap/>
            <w:hideMark/>
          </w:tcPr>
          <w:p w14:paraId="5F6E84C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2DE8AA2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42B20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ECCEE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6CAE7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11D74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36690110</w:t>
            </w:r>
          </w:p>
        </w:tc>
        <w:tc>
          <w:tcPr>
            <w:tcW w:w="2500" w:type="dxa"/>
            <w:noWrap/>
            <w:hideMark/>
          </w:tcPr>
          <w:p w14:paraId="11F9F1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CB9B43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4DB1F8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B4F53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130E3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B8904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36690113</w:t>
            </w:r>
          </w:p>
        </w:tc>
        <w:tc>
          <w:tcPr>
            <w:tcW w:w="2500" w:type="dxa"/>
            <w:noWrap/>
            <w:hideMark/>
          </w:tcPr>
          <w:p w14:paraId="02844E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0.318911</w:t>
            </w:r>
          </w:p>
        </w:tc>
        <w:tc>
          <w:tcPr>
            <w:tcW w:w="3120" w:type="dxa"/>
            <w:noWrap/>
            <w:hideMark/>
          </w:tcPr>
          <w:p w14:paraId="28C1FB8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D207AA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55FC8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EC48EA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5A129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36690120</w:t>
            </w:r>
          </w:p>
        </w:tc>
        <w:tc>
          <w:tcPr>
            <w:tcW w:w="2500" w:type="dxa"/>
            <w:noWrap/>
            <w:hideMark/>
          </w:tcPr>
          <w:p w14:paraId="02B2D07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0.011863</w:t>
            </w:r>
          </w:p>
        </w:tc>
        <w:tc>
          <w:tcPr>
            <w:tcW w:w="3120" w:type="dxa"/>
            <w:noWrap/>
            <w:hideMark/>
          </w:tcPr>
          <w:p w14:paraId="20F549E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BF5EB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0F67A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408A1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A23B7B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36690158</w:t>
            </w:r>
          </w:p>
        </w:tc>
        <w:tc>
          <w:tcPr>
            <w:tcW w:w="2500" w:type="dxa"/>
            <w:noWrap/>
            <w:hideMark/>
          </w:tcPr>
          <w:p w14:paraId="274AD6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D194D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295D1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A0D73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B6D18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35E00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36690269</w:t>
            </w:r>
          </w:p>
        </w:tc>
        <w:tc>
          <w:tcPr>
            <w:tcW w:w="2500" w:type="dxa"/>
            <w:noWrap/>
            <w:hideMark/>
          </w:tcPr>
          <w:p w14:paraId="0852F5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1A8935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EE7EF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588E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CC129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957A2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36690298</w:t>
            </w:r>
          </w:p>
        </w:tc>
        <w:tc>
          <w:tcPr>
            <w:tcW w:w="2500" w:type="dxa"/>
            <w:noWrap/>
            <w:hideMark/>
          </w:tcPr>
          <w:p w14:paraId="51F5D8B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F86BC3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4DC100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8A8BE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426B8A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C8773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36690360</w:t>
            </w:r>
          </w:p>
        </w:tc>
        <w:tc>
          <w:tcPr>
            <w:tcW w:w="2500" w:type="dxa"/>
            <w:noWrap/>
            <w:hideMark/>
          </w:tcPr>
          <w:p w14:paraId="6365023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5136A2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BA522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60407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C9650E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DAB6E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36690389</w:t>
            </w:r>
          </w:p>
        </w:tc>
        <w:tc>
          <w:tcPr>
            <w:tcW w:w="2500" w:type="dxa"/>
            <w:noWrap/>
            <w:hideMark/>
          </w:tcPr>
          <w:p w14:paraId="34B3C1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F081FD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29546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EF3E8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03E5A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32930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36690933</w:t>
            </w:r>
          </w:p>
        </w:tc>
        <w:tc>
          <w:tcPr>
            <w:tcW w:w="2500" w:type="dxa"/>
            <w:noWrap/>
            <w:hideMark/>
          </w:tcPr>
          <w:p w14:paraId="3E4045C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2C1280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57FA3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97042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78709C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28E3D2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36690952</w:t>
            </w:r>
          </w:p>
        </w:tc>
        <w:tc>
          <w:tcPr>
            <w:tcW w:w="2500" w:type="dxa"/>
            <w:noWrap/>
            <w:hideMark/>
          </w:tcPr>
          <w:p w14:paraId="55CCED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1C66D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B7B45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2715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C62643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5AB419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36690956</w:t>
            </w:r>
          </w:p>
        </w:tc>
        <w:tc>
          <w:tcPr>
            <w:tcW w:w="2500" w:type="dxa"/>
            <w:noWrap/>
            <w:hideMark/>
          </w:tcPr>
          <w:p w14:paraId="15FEF1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092F4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1E2E1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8E570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9AD97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38DD8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36690979</w:t>
            </w:r>
          </w:p>
        </w:tc>
        <w:tc>
          <w:tcPr>
            <w:tcW w:w="2500" w:type="dxa"/>
            <w:noWrap/>
            <w:hideMark/>
          </w:tcPr>
          <w:p w14:paraId="63BCDB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F2A7D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CCC665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DAC28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F64B7D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5ED78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36691153</w:t>
            </w:r>
          </w:p>
        </w:tc>
        <w:tc>
          <w:tcPr>
            <w:tcW w:w="2500" w:type="dxa"/>
            <w:noWrap/>
            <w:hideMark/>
          </w:tcPr>
          <w:p w14:paraId="7245741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0.004767</w:t>
            </w:r>
          </w:p>
        </w:tc>
        <w:tc>
          <w:tcPr>
            <w:tcW w:w="3120" w:type="dxa"/>
            <w:noWrap/>
            <w:hideMark/>
          </w:tcPr>
          <w:p w14:paraId="6D84701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03572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7EDE9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62D14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A7F0C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36691154</w:t>
            </w:r>
          </w:p>
        </w:tc>
        <w:tc>
          <w:tcPr>
            <w:tcW w:w="2500" w:type="dxa"/>
            <w:noWrap/>
            <w:hideMark/>
          </w:tcPr>
          <w:p w14:paraId="17200FB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40849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9D102E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32157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06DF12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4C898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36691169</w:t>
            </w:r>
          </w:p>
        </w:tc>
        <w:tc>
          <w:tcPr>
            <w:tcW w:w="2500" w:type="dxa"/>
            <w:noWrap/>
            <w:hideMark/>
          </w:tcPr>
          <w:p w14:paraId="0E7EA1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B07EB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571B57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682B3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4E76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A1D774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36691502</w:t>
            </w:r>
          </w:p>
        </w:tc>
        <w:tc>
          <w:tcPr>
            <w:tcW w:w="2500" w:type="dxa"/>
            <w:noWrap/>
            <w:hideMark/>
          </w:tcPr>
          <w:p w14:paraId="5776FD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0.00093</w:t>
            </w:r>
          </w:p>
        </w:tc>
        <w:tc>
          <w:tcPr>
            <w:tcW w:w="3120" w:type="dxa"/>
            <w:noWrap/>
            <w:hideMark/>
          </w:tcPr>
          <w:p w14:paraId="0AF71F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7342C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4A66F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F5D3DC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71763D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36691607</w:t>
            </w:r>
          </w:p>
        </w:tc>
        <w:tc>
          <w:tcPr>
            <w:tcW w:w="2500" w:type="dxa"/>
            <w:noWrap/>
            <w:hideMark/>
          </w:tcPr>
          <w:p w14:paraId="775E0E9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0.029767</w:t>
            </w:r>
          </w:p>
        </w:tc>
        <w:tc>
          <w:tcPr>
            <w:tcW w:w="3120" w:type="dxa"/>
            <w:noWrap/>
            <w:hideMark/>
          </w:tcPr>
          <w:p w14:paraId="6E6193E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8EEA8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D4D7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05B5CB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C0049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36691639</w:t>
            </w:r>
          </w:p>
        </w:tc>
        <w:tc>
          <w:tcPr>
            <w:tcW w:w="2500" w:type="dxa"/>
            <w:noWrap/>
            <w:hideMark/>
          </w:tcPr>
          <w:p w14:paraId="5201FB0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1085A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E6AB5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C7B79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DA524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F9339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36691658</w:t>
            </w:r>
          </w:p>
        </w:tc>
        <w:tc>
          <w:tcPr>
            <w:tcW w:w="2500" w:type="dxa"/>
            <w:noWrap/>
            <w:hideMark/>
          </w:tcPr>
          <w:p w14:paraId="7E0DBC1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FF5CDD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D0BBF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46FF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5CFDF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2BEC3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36691691</w:t>
            </w:r>
          </w:p>
        </w:tc>
        <w:tc>
          <w:tcPr>
            <w:tcW w:w="2500" w:type="dxa"/>
            <w:noWrap/>
            <w:hideMark/>
          </w:tcPr>
          <w:p w14:paraId="0B6AF2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0.012326</w:t>
            </w:r>
          </w:p>
        </w:tc>
        <w:tc>
          <w:tcPr>
            <w:tcW w:w="3120" w:type="dxa"/>
            <w:noWrap/>
            <w:hideMark/>
          </w:tcPr>
          <w:p w14:paraId="20F4864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E2948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C6FE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E1C127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5FE0C4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36691696</w:t>
            </w:r>
          </w:p>
        </w:tc>
        <w:tc>
          <w:tcPr>
            <w:tcW w:w="2500" w:type="dxa"/>
            <w:noWrap/>
            <w:hideMark/>
          </w:tcPr>
          <w:p w14:paraId="6E2A6CA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C96AFC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pathogenic</w:t>
            </w:r>
          </w:p>
        </w:tc>
      </w:tr>
      <w:tr w:rsidR="0090285D" w:rsidRPr="0041230A" w14:paraId="57A1ACD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69B9A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6904A3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20F78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36691716</w:t>
            </w:r>
          </w:p>
        </w:tc>
        <w:tc>
          <w:tcPr>
            <w:tcW w:w="2500" w:type="dxa"/>
            <w:noWrap/>
            <w:hideMark/>
          </w:tcPr>
          <w:p w14:paraId="5685321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EDEE26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E0400E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7193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03DCA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D96E7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36691789</w:t>
            </w:r>
          </w:p>
        </w:tc>
        <w:tc>
          <w:tcPr>
            <w:tcW w:w="2500" w:type="dxa"/>
            <w:noWrap/>
            <w:hideMark/>
          </w:tcPr>
          <w:p w14:paraId="5149B5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3D002B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DD9E1B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A2F45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8441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4E449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36692869</w:t>
            </w:r>
          </w:p>
        </w:tc>
        <w:tc>
          <w:tcPr>
            <w:tcW w:w="2500" w:type="dxa"/>
            <w:noWrap/>
            <w:hideMark/>
          </w:tcPr>
          <w:p w14:paraId="54F69E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43484D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E50C1E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B4CB4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4E713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FD84C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36692945</w:t>
            </w:r>
          </w:p>
        </w:tc>
        <w:tc>
          <w:tcPr>
            <w:tcW w:w="2500" w:type="dxa"/>
            <w:noWrap/>
            <w:hideMark/>
          </w:tcPr>
          <w:p w14:paraId="47EA048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77BCBA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D609A9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2B87D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0083E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74E6E0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36692954</w:t>
            </w:r>
          </w:p>
        </w:tc>
        <w:tc>
          <w:tcPr>
            <w:tcW w:w="2500" w:type="dxa"/>
            <w:noWrap/>
            <w:hideMark/>
          </w:tcPr>
          <w:p w14:paraId="66DED09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CF4FB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352CD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1764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283E7E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964E0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36692969</w:t>
            </w:r>
          </w:p>
        </w:tc>
        <w:tc>
          <w:tcPr>
            <w:tcW w:w="2500" w:type="dxa"/>
            <w:noWrap/>
            <w:hideMark/>
          </w:tcPr>
          <w:p w14:paraId="5DF965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43BDBE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293B2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054CC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65F5BF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358CF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36692971</w:t>
            </w:r>
          </w:p>
        </w:tc>
        <w:tc>
          <w:tcPr>
            <w:tcW w:w="2500" w:type="dxa"/>
            <w:noWrap/>
            <w:hideMark/>
          </w:tcPr>
          <w:p w14:paraId="4126E6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C6C19D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9E70F1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CE46E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68273D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A3D9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36692977</w:t>
            </w:r>
          </w:p>
        </w:tc>
        <w:tc>
          <w:tcPr>
            <w:tcW w:w="2500" w:type="dxa"/>
            <w:noWrap/>
            <w:hideMark/>
          </w:tcPr>
          <w:p w14:paraId="29E4726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C05144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104AE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3A49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2A7D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42200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36692980</w:t>
            </w:r>
          </w:p>
        </w:tc>
        <w:tc>
          <w:tcPr>
            <w:tcW w:w="2500" w:type="dxa"/>
            <w:noWrap/>
            <w:hideMark/>
          </w:tcPr>
          <w:p w14:paraId="177CC9B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95341C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F365AD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15B22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15FFA9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A1DB28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36692984</w:t>
            </w:r>
          </w:p>
        </w:tc>
        <w:tc>
          <w:tcPr>
            <w:tcW w:w="2500" w:type="dxa"/>
            <w:noWrap/>
            <w:hideMark/>
          </w:tcPr>
          <w:p w14:paraId="40568A9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30F5B8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D93B4C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4821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143CA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0C2EE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36693072</w:t>
            </w:r>
          </w:p>
        </w:tc>
        <w:tc>
          <w:tcPr>
            <w:tcW w:w="2500" w:type="dxa"/>
            <w:noWrap/>
            <w:hideMark/>
          </w:tcPr>
          <w:p w14:paraId="61575D4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FA1CF1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C7D55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8BDC8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E98593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5A3B74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36694924</w:t>
            </w:r>
          </w:p>
        </w:tc>
        <w:tc>
          <w:tcPr>
            <w:tcW w:w="2500" w:type="dxa"/>
            <w:noWrap/>
            <w:hideMark/>
          </w:tcPr>
          <w:p w14:paraId="74BBC5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0.001512</w:t>
            </w:r>
          </w:p>
        </w:tc>
        <w:tc>
          <w:tcPr>
            <w:tcW w:w="3120" w:type="dxa"/>
            <w:noWrap/>
            <w:hideMark/>
          </w:tcPr>
          <w:p w14:paraId="62912F1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6640C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4FC0C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DA41E7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C3172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36694954</w:t>
            </w:r>
          </w:p>
        </w:tc>
        <w:tc>
          <w:tcPr>
            <w:tcW w:w="2500" w:type="dxa"/>
            <w:noWrap/>
            <w:hideMark/>
          </w:tcPr>
          <w:p w14:paraId="1FFAE1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0.028256</w:t>
            </w:r>
          </w:p>
        </w:tc>
        <w:tc>
          <w:tcPr>
            <w:tcW w:w="3120" w:type="dxa"/>
            <w:noWrap/>
            <w:hideMark/>
          </w:tcPr>
          <w:p w14:paraId="76A1D4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EFD2D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CF357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242A15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1339C2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36695014</w:t>
            </w:r>
          </w:p>
        </w:tc>
        <w:tc>
          <w:tcPr>
            <w:tcW w:w="2500" w:type="dxa"/>
            <w:noWrap/>
            <w:hideMark/>
          </w:tcPr>
          <w:p w14:paraId="43F999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992CD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A7550A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79BB6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F1866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61084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36695053</w:t>
            </w:r>
          </w:p>
        </w:tc>
        <w:tc>
          <w:tcPr>
            <w:tcW w:w="2500" w:type="dxa"/>
            <w:noWrap/>
            <w:hideMark/>
          </w:tcPr>
          <w:p w14:paraId="22C0927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BE955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5F3180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A4DDA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CD843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FA584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36695123</w:t>
            </w:r>
          </w:p>
        </w:tc>
        <w:tc>
          <w:tcPr>
            <w:tcW w:w="2500" w:type="dxa"/>
            <w:noWrap/>
            <w:hideMark/>
          </w:tcPr>
          <w:p w14:paraId="4BE810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0.028256</w:t>
            </w:r>
          </w:p>
        </w:tc>
        <w:tc>
          <w:tcPr>
            <w:tcW w:w="3120" w:type="dxa"/>
            <w:noWrap/>
            <w:hideMark/>
          </w:tcPr>
          <w:p w14:paraId="20BC61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AF654A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ED6E3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4A99A6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9964A2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36696131</w:t>
            </w:r>
          </w:p>
        </w:tc>
        <w:tc>
          <w:tcPr>
            <w:tcW w:w="2500" w:type="dxa"/>
            <w:noWrap/>
            <w:hideMark/>
          </w:tcPr>
          <w:p w14:paraId="05A671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D54D8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59BA2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1B1CE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630C2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7A765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36696133</w:t>
            </w:r>
          </w:p>
        </w:tc>
        <w:tc>
          <w:tcPr>
            <w:tcW w:w="2500" w:type="dxa"/>
            <w:noWrap/>
            <w:hideMark/>
          </w:tcPr>
          <w:p w14:paraId="6BFEA5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230D7B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6EAC06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46401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A15330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A5385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36696147</w:t>
            </w:r>
          </w:p>
        </w:tc>
        <w:tc>
          <w:tcPr>
            <w:tcW w:w="2500" w:type="dxa"/>
            <w:noWrap/>
            <w:hideMark/>
          </w:tcPr>
          <w:p w14:paraId="413E503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0E9937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8D840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E474A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55B215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41A49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36696148</w:t>
            </w:r>
          </w:p>
        </w:tc>
        <w:tc>
          <w:tcPr>
            <w:tcW w:w="2500" w:type="dxa"/>
            <w:noWrap/>
            <w:hideMark/>
          </w:tcPr>
          <w:p w14:paraId="1F6FEC7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3CEFB5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B25F8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0F2D0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3F44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1389B3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36696150</w:t>
            </w:r>
          </w:p>
        </w:tc>
        <w:tc>
          <w:tcPr>
            <w:tcW w:w="2500" w:type="dxa"/>
            <w:noWrap/>
            <w:hideMark/>
          </w:tcPr>
          <w:p w14:paraId="03A79F2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91F6B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A44F6A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07E62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21663A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FF8E72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36696155</w:t>
            </w:r>
          </w:p>
        </w:tc>
        <w:tc>
          <w:tcPr>
            <w:tcW w:w="2500" w:type="dxa"/>
            <w:noWrap/>
            <w:hideMark/>
          </w:tcPr>
          <w:p w14:paraId="5AC806C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46B8CAB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41465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B7B6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CD184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D4C4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36696156</w:t>
            </w:r>
          </w:p>
        </w:tc>
        <w:tc>
          <w:tcPr>
            <w:tcW w:w="2500" w:type="dxa"/>
            <w:noWrap/>
            <w:hideMark/>
          </w:tcPr>
          <w:p w14:paraId="39811EC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985CE1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E9591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34519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E2B13D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A47D2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36696163</w:t>
            </w:r>
          </w:p>
        </w:tc>
        <w:tc>
          <w:tcPr>
            <w:tcW w:w="2500" w:type="dxa"/>
            <w:noWrap/>
            <w:hideMark/>
          </w:tcPr>
          <w:p w14:paraId="426283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85159A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1D6B5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0BF0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715040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C47A7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36696184</w:t>
            </w:r>
          </w:p>
        </w:tc>
        <w:tc>
          <w:tcPr>
            <w:tcW w:w="2500" w:type="dxa"/>
            <w:noWrap/>
            <w:hideMark/>
          </w:tcPr>
          <w:p w14:paraId="53EFE81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5A81AE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C9B12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AA898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56B7D2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7AD0A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36696236</w:t>
            </w:r>
          </w:p>
        </w:tc>
        <w:tc>
          <w:tcPr>
            <w:tcW w:w="2500" w:type="dxa"/>
            <w:noWrap/>
            <w:hideMark/>
          </w:tcPr>
          <w:p w14:paraId="048AC9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B5396B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0E3ACB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9D709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6F457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6C3ED4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36696277</w:t>
            </w:r>
          </w:p>
        </w:tc>
        <w:tc>
          <w:tcPr>
            <w:tcW w:w="2500" w:type="dxa"/>
            <w:noWrap/>
            <w:hideMark/>
          </w:tcPr>
          <w:p w14:paraId="6573352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0.001395</w:t>
            </w:r>
          </w:p>
        </w:tc>
        <w:tc>
          <w:tcPr>
            <w:tcW w:w="3120" w:type="dxa"/>
            <w:noWrap/>
            <w:hideMark/>
          </w:tcPr>
          <w:p w14:paraId="0FCC04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6619C8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65A9D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C309FC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06D67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36696862</w:t>
            </w:r>
          </w:p>
        </w:tc>
        <w:tc>
          <w:tcPr>
            <w:tcW w:w="2500" w:type="dxa"/>
            <w:noWrap/>
            <w:hideMark/>
          </w:tcPr>
          <w:p w14:paraId="6015A4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0.00035</w:t>
            </w:r>
          </w:p>
        </w:tc>
        <w:tc>
          <w:tcPr>
            <w:tcW w:w="3120" w:type="dxa"/>
            <w:noWrap/>
            <w:hideMark/>
          </w:tcPr>
          <w:p w14:paraId="3963D7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9E27A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BE2FB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03A8A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0D7A21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36696869</w:t>
            </w:r>
          </w:p>
        </w:tc>
        <w:tc>
          <w:tcPr>
            <w:tcW w:w="2500" w:type="dxa"/>
            <w:noWrap/>
            <w:hideMark/>
          </w:tcPr>
          <w:p w14:paraId="4B72B7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AED31D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408D3E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2FE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EBC7C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00D8B1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36696920</w:t>
            </w:r>
          </w:p>
        </w:tc>
        <w:tc>
          <w:tcPr>
            <w:tcW w:w="2500" w:type="dxa"/>
            <w:noWrap/>
            <w:hideMark/>
          </w:tcPr>
          <w:p w14:paraId="129D9C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379002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DB200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B6340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5F725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56366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36696927</w:t>
            </w:r>
          </w:p>
        </w:tc>
        <w:tc>
          <w:tcPr>
            <w:tcW w:w="2500" w:type="dxa"/>
            <w:noWrap/>
            <w:hideMark/>
          </w:tcPr>
          <w:p w14:paraId="31525EF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01265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5DAC19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68D50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9C2677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208BB0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36697022</w:t>
            </w:r>
          </w:p>
        </w:tc>
        <w:tc>
          <w:tcPr>
            <w:tcW w:w="2500" w:type="dxa"/>
            <w:noWrap/>
            <w:hideMark/>
          </w:tcPr>
          <w:p w14:paraId="73FB60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DAECC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5282CC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40C9D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48D1C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48ECFF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36697100</w:t>
            </w:r>
          </w:p>
        </w:tc>
        <w:tc>
          <w:tcPr>
            <w:tcW w:w="2500" w:type="dxa"/>
            <w:noWrap/>
            <w:hideMark/>
          </w:tcPr>
          <w:p w14:paraId="15CDA51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D42C26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20FD84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4B905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AED01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15584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36697109</w:t>
            </w:r>
          </w:p>
        </w:tc>
        <w:tc>
          <w:tcPr>
            <w:tcW w:w="2500" w:type="dxa"/>
            <w:noWrap/>
            <w:hideMark/>
          </w:tcPr>
          <w:p w14:paraId="48D204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3BF431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FFEB70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E8ED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6EAC7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7F8ECF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36697549</w:t>
            </w:r>
          </w:p>
        </w:tc>
        <w:tc>
          <w:tcPr>
            <w:tcW w:w="2500" w:type="dxa"/>
            <w:noWrap/>
            <w:hideMark/>
          </w:tcPr>
          <w:p w14:paraId="23A871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0.001163</w:t>
            </w:r>
          </w:p>
        </w:tc>
        <w:tc>
          <w:tcPr>
            <w:tcW w:w="3120" w:type="dxa"/>
            <w:noWrap/>
            <w:hideMark/>
          </w:tcPr>
          <w:p w14:paraId="101D52D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64071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C13E1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579014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E32EE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36697620</w:t>
            </w:r>
          </w:p>
        </w:tc>
        <w:tc>
          <w:tcPr>
            <w:tcW w:w="2500" w:type="dxa"/>
            <w:noWrap/>
            <w:hideMark/>
          </w:tcPr>
          <w:p w14:paraId="52FCA7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1C0AAC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FEBF59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7171D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2295F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8512B9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36697628</w:t>
            </w:r>
          </w:p>
        </w:tc>
        <w:tc>
          <w:tcPr>
            <w:tcW w:w="2500" w:type="dxa"/>
            <w:noWrap/>
            <w:hideMark/>
          </w:tcPr>
          <w:p w14:paraId="0D02E1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29E59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E78052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3999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EC8F9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F1C89E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36697646</w:t>
            </w:r>
          </w:p>
        </w:tc>
        <w:tc>
          <w:tcPr>
            <w:tcW w:w="2500" w:type="dxa"/>
            <w:noWrap/>
            <w:hideMark/>
          </w:tcPr>
          <w:p w14:paraId="04E307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49A4C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84422F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69B48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B3E99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BA2C8A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36697683</w:t>
            </w:r>
          </w:p>
        </w:tc>
        <w:tc>
          <w:tcPr>
            <w:tcW w:w="2500" w:type="dxa"/>
            <w:noWrap/>
            <w:hideMark/>
          </w:tcPr>
          <w:p w14:paraId="5EF855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7FCCCA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3BF602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FD768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EB9FAD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FD9722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36697694</w:t>
            </w:r>
          </w:p>
        </w:tc>
        <w:tc>
          <w:tcPr>
            <w:tcW w:w="2500" w:type="dxa"/>
            <w:noWrap/>
            <w:hideMark/>
          </w:tcPr>
          <w:p w14:paraId="33FD572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0.000581</w:t>
            </w:r>
          </w:p>
        </w:tc>
        <w:tc>
          <w:tcPr>
            <w:tcW w:w="3120" w:type="dxa"/>
            <w:noWrap/>
            <w:hideMark/>
          </w:tcPr>
          <w:p w14:paraId="1904445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DD502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D9879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734C0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DC890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36697725</w:t>
            </w:r>
          </w:p>
        </w:tc>
        <w:tc>
          <w:tcPr>
            <w:tcW w:w="2500" w:type="dxa"/>
            <w:noWrap/>
            <w:hideMark/>
          </w:tcPr>
          <w:p w14:paraId="624A9E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63A80B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1FCB1A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5964C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517AFF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6A8C4F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36697725</w:t>
            </w:r>
          </w:p>
        </w:tc>
        <w:tc>
          <w:tcPr>
            <w:tcW w:w="2500" w:type="dxa"/>
            <w:noWrap/>
            <w:hideMark/>
          </w:tcPr>
          <w:p w14:paraId="43990E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0.000698</w:t>
            </w:r>
          </w:p>
        </w:tc>
        <w:tc>
          <w:tcPr>
            <w:tcW w:w="3120" w:type="dxa"/>
            <w:noWrap/>
            <w:hideMark/>
          </w:tcPr>
          <w:p w14:paraId="61BCC5C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D5D0B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37E9E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A15DA8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36E28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36697726</w:t>
            </w:r>
          </w:p>
        </w:tc>
        <w:tc>
          <w:tcPr>
            <w:tcW w:w="2500" w:type="dxa"/>
            <w:noWrap/>
            <w:hideMark/>
          </w:tcPr>
          <w:p w14:paraId="041718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509ED0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EB6F36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B60E9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C5BBE6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6A565B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36697729</w:t>
            </w:r>
          </w:p>
        </w:tc>
        <w:tc>
          <w:tcPr>
            <w:tcW w:w="2500" w:type="dxa"/>
            <w:noWrap/>
            <w:hideMark/>
          </w:tcPr>
          <w:p w14:paraId="723B08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DB473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9D1D7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A4D8B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E1AA8B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FC846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36697737</w:t>
            </w:r>
          </w:p>
        </w:tc>
        <w:tc>
          <w:tcPr>
            <w:tcW w:w="2500" w:type="dxa"/>
            <w:noWrap/>
            <w:hideMark/>
          </w:tcPr>
          <w:p w14:paraId="215044B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F68129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967C0F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8041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75B2C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FB5915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36698575</w:t>
            </w:r>
          </w:p>
        </w:tc>
        <w:tc>
          <w:tcPr>
            <w:tcW w:w="2500" w:type="dxa"/>
            <w:noWrap/>
            <w:hideMark/>
          </w:tcPr>
          <w:p w14:paraId="43958D4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B5A7C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75F18C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62F54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B69C44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39B6C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36698665</w:t>
            </w:r>
          </w:p>
        </w:tc>
        <w:tc>
          <w:tcPr>
            <w:tcW w:w="2500" w:type="dxa"/>
            <w:noWrap/>
            <w:hideMark/>
          </w:tcPr>
          <w:p w14:paraId="7C9D3C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0.001279</w:t>
            </w:r>
          </w:p>
        </w:tc>
        <w:tc>
          <w:tcPr>
            <w:tcW w:w="3120" w:type="dxa"/>
            <w:noWrap/>
            <w:hideMark/>
          </w:tcPr>
          <w:p w14:paraId="3735D5F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C1864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45C01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CE7F9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A4CD2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36698719</w:t>
            </w:r>
          </w:p>
        </w:tc>
        <w:tc>
          <w:tcPr>
            <w:tcW w:w="2500" w:type="dxa"/>
            <w:noWrap/>
            <w:hideMark/>
          </w:tcPr>
          <w:p w14:paraId="6043F4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A0429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3E41EC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495D7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49341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0457A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36698737</w:t>
            </w:r>
          </w:p>
        </w:tc>
        <w:tc>
          <w:tcPr>
            <w:tcW w:w="2500" w:type="dxa"/>
            <w:noWrap/>
            <w:hideMark/>
          </w:tcPr>
          <w:p w14:paraId="6473FC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AE905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0FD3F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7D11C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61FF1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282D4E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36698770</w:t>
            </w:r>
          </w:p>
        </w:tc>
        <w:tc>
          <w:tcPr>
            <w:tcW w:w="2500" w:type="dxa"/>
            <w:noWrap/>
            <w:hideMark/>
          </w:tcPr>
          <w:p w14:paraId="202FDAC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6E995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842E4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42FC5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0D7D1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29970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36698771</w:t>
            </w:r>
          </w:p>
        </w:tc>
        <w:tc>
          <w:tcPr>
            <w:tcW w:w="2500" w:type="dxa"/>
            <w:noWrap/>
            <w:hideMark/>
          </w:tcPr>
          <w:p w14:paraId="737551E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6D3B2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C160A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F111B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241A0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AABB4F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36700087</w:t>
            </w:r>
          </w:p>
        </w:tc>
        <w:tc>
          <w:tcPr>
            <w:tcW w:w="2500" w:type="dxa"/>
            <w:noWrap/>
            <w:hideMark/>
          </w:tcPr>
          <w:p w14:paraId="384B66C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FB235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0E1A0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A67CE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11187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8928E1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36700136</w:t>
            </w:r>
          </w:p>
        </w:tc>
        <w:tc>
          <w:tcPr>
            <w:tcW w:w="2500" w:type="dxa"/>
            <w:noWrap/>
            <w:hideMark/>
          </w:tcPr>
          <w:p w14:paraId="39612B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FE0A45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DBF55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09C97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28216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39778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36700175</w:t>
            </w:r>
          </w:p>
        </w:tc>
        <w:tc>
          <w:tcPr>
            <w:tcW w:w="2500" w:type="dxa"/>
            <w:noWrap/>
            <w:hideMark/>
          </w:tcPr>
          <w:p w14:paraId="650347A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0.049884</w:t>
            </w:r>
          </w:p>
        </w:tc>
        <w:tc>
          <w:tcPr>
            <w:tcW w:w="3120" w:type="dxa"/>
            <w:noWrap/>
            <w:hideMark/>
          </w:tcPr>
          <w:p w14:paraId="49E024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582AAD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5F934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0A2A72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AF31CC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36700212</w:t>
            </w:r>
          </w:p>
        </w:tc>
        <w:tc>
          <w:tcPr>
            <w:tcW w:w="2500" w:type="dxa"/>
            <w:noWrap/>
            <w:hideMark/>
          </w:tcPr>
          <w:p w14:paraId="5BA4763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F589CC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0701E6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E02D2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3311C7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E1DDF4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36700253</w:t>
            </w:r>
          </w:p>
        </w:tc>
        <w:tc>
          <w:tcPr>
            <w:tcW w:w="2500" w:type="dxa"/>
            <w:noWrap/>
            <w:hideMark/>
          </w:tcPr>
          <w:p w14:paraId="6B0B0B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0.0013</w:t>
            </w:r>
          </w:p>
        </w:tc>
        <w:tc>
          <w:tcPr>
            <w:tcW w:w="3120" w:type="dxa"/>
            <w:noWrap/>
            <w:hideMark/>
          </w:tcPr>
          <w:p w14:paraId="21D701E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80C77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4A62E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8C2095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6EC65E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36701040</w:t>
            </w:r>
          </w:p>
        </w:tc>
        <w:tc>
          <w:tcPr>
            <w:tcW w:w="2500" w:type="dxa"/>
            <w:noWrap/>
            <w:hideMark/>
          </w:tcPr>
          <w:p w14:paraId="560F3ED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1E9AC3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36F422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7037D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31BA5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6A60A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36701087</w:t>
            </w:r>
          </w:p>
        </w:tc>
        <w:tc>
          <w:tcPr>
            <w:tcW w:w="2500" w:type="dxa"/>
            <w:noWrap/>
            <w:hideMark/>
          </w:tcPr>
          <w:p w14:paraId="0AEA206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2E918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E7976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4A83A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BA966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C285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36701092</w:t>
            </w:r>
          </w:p>
        </w:tc>
        <w:tc>
          <w:tcPr>
            <w:tcW w:w="2500" w:type="dxa"/>
            <w:noWrap/>
            <w:hideMark/>
          </w:tcPr>
          <w:p w14:paraId="7D92CF3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423C2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3E90D5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A8649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428FA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326CE8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36701125</w:t>
            </w:r>
          </w:p>
        </w:tc>
        <w:tc>
          <w:tcPr>
            <w:tcW w:w="2500" w:type="dxa"/>
            <w:noWrap/>
            <w:hideMark/>
          </w:tcPr>
          <w:p w14:paraId="32CD72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EBBC10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4C3B3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1E71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9FA924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CCA877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36701181</w:t>
            </w:r>
          </w:p>
        </w:tc>
        <w:tc>
          <w:tcPr>
            <w:tcW w:w="2500" w:type="dxa"/>
            <w:noWrap/>
            <w:hideMark/>
          </w:tcPr>
          <w:p w14:paraId="20BC63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64FB1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0C4E8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89D98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69AF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97B13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36701931</w:t>
            </w:r>
          </w:p>
        </w:tc>
        <w:tc>
          <w:tcPr>
            <w:tcW w:w="2500" w:type="dxa"/>
            <w:noWrap/>
            <w:hideMark/>
          </w:tcPr>
          <w:p w14:paraId="61AA02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2237A0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BDC87C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2D8CE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B8337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3E41CA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36701937</w:t>
            </w:r>
          </w:p>
        </w:tc>
        <w:tc>
          <w:tcPr>
            <w:tcW w:w="2500" w:type="dxa"/>
            <w:noWrap/>
            <w:hideMark/>
          </w:tcPr>
          <w:p w14:paraId="312D1E1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0.047952</w:t>
            </w:r>
          </w:p>
        </w:tc>
        <w:tc>
          <w:tcPr>
            <w:tcW w:w="3120" w:type="dxa"/>
            <w:noWrap/>
            <w:hideMark/>
          </w:tcPr>
          <w:p w14:paraId="2AE770B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15FA20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50DE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7725B0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91B34C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36702050</w:t>
            </w:r>
          </w:p>
        </w:tc>
        <w:tc>
          <w:tcPr>
            <w:tcW w:w="2500" w:type="dxa"/>
            <w:noWrap/>
            <w:hideMark/>
          </w:tcPr>
          <w:p w14:paraId="33C454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DF8805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0E0FB9"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D8CBE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412339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951A17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36702074</w:t>
            </w:r>
          </w:p>
        </w:tc>
        <w:tc>
          <w:tcPr>
            <w:tcW w:w="2500" w:type="dxa"/>
            <w:noWrap/>
            <w:hideMark/>
          </w:tcPr>
          <w:p w14:paraId="1BAD016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71B30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29B00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7E193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F9AAAE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B9C0C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36702094</w:t>
            </w:r>
          </w:p>
        </w:tc>
        <w:tc>
          <w:tcPr>
            <w:tcW w:w="2500" w:type="dxa"/>
            <w:noWrap/>
            <w:hideMark/>
          </w:tcPr>
          <w:p w14:paraId="4C90ED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F0050D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411286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53D73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77504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F280A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36702100</w:t>
            </w:r>
          </w:p>
        </w:tc>
        <w:tc>
          <w:tcPr>
            <w:tcW w:w="2500" w:type="dxa"/>
            <w:noWrap/>
            <w:hideMark/>
          </w:tcPr>
          <w:p w14:paraId="4E365C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686FFD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3C321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46EC3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E04E0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01D17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36702102</w:t>
            </w:r>
          </w:p>
        </w:tc>
        <w:tc>
          <w:tcPr>
            <w:tcW w:w="2500" w:type="dxa"/>
            <w:noWrap/>
            <w:hideMark/>
          </w:tcPr>
          <w:p w14:paraId="172C260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0.001395</w:t>
            </w:r>
          </w:p>
        </w:tc>
        <w:tc>
          <w:tcPr>
            <w:tcW w:w="3120" w:type="dxa"/>
            <w:noWrap/>
            <w:hideMark/>
          </w:tcPr>
          <w:p w14:paraId="13BBE49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CEC60C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5B7F8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B37C3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562F2F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36702121</w:t>
            </w:r>
          </w:p>
        </w:tc>
        <w:tc>
          <w:tcPr>
            <w:tcW w:w="2500" w:type="dxa"/>
            <w:noWrap/>
            <w:hideMark/>
          </w:tcPr>
          <w:p w14:paraId="500FF8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FC5A8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49A4F0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49B67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DE9DCF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FCE61C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36702122</w:t>
            </w:r>
          </w:p>
        </w:tc>
        <w:tc>
          <w:tcPr>
            <w:tcW w:w="2500" w:type="dxa"/>
            <w:noWrap/>
            <w:hideMark/>
          </w:tcPr>
          <w:p w14:paraId="3B8AA1D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6F303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C17103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D79D1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0B2160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B03FD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36702149</w:t>
            </w:r>
          </w:p>
        </w:tc>
        <w:tc>
          <w:tcPr>
            <w:tcW w:w="2500" w:type="dxa"/>
            <w:noWrap/>
            <w:hideMark/>
          </w:tcPr>
          <w:p w14:paraId="632EA96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0.013432</w:t>
            </w:r>
          </w:p>
        </w:tc>
        <w:tc>
          <w:tcPr>
            <w:tcW w:w="3120" w:type="dxa"/>
            <w:noWrap/>
            <w:hideMark/>
          </w:tcPr>
          <w:p w14:paraId="1024BA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4E044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D5F44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A085F9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E47247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36702447</w:t>
            </w:r>
          </w:p>
        </w:tc>
        <w:tc>
          <w:tcPr>
            <w:tcW w:w="2500" w:type="dxa"/>
            <w:noWrap/>
            <w:hideMark/>
          </w:tcPr>
          <w:p w14:paraId="6A4F3E4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0.000121</w:t>
            </w:r>
          </w:p>
        </w:tc>
        <w:tc>
          <w:tcPr>
            <w:tcW w:w="3120" w:type="dxa"/>
            <w:noWrap/>
            <w:hideMark/>
          </w:tcPr>
          <w:p w14:paraId="7D1406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A66A14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06286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747C0E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6BFD8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36702456</w:t>
            </w:r>
          </w:p>
        </w:tc>
        <w:tc>
          <w:tcPr>
            <w:tcW w:w="2500" w:type="dxa"/>
            <w:noWrap/>
            <w:hideMark/>
          </w:tcPr>
          <w:p w14:paraId="28EB032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AE410D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A679EE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4622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39AA6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EEB363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36702613</w:t>
            </w:r>
          </w:p>
        </w:tc>
        <w:tc>
          <w:tcPr>
            <w:tcW w:w="2500" w:type="dxa"/>
            <w:noWrap/>
            <w:hideMark/>
          </w:tcPr>
          <w:p w14:paraId="708B85D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39B5DB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93E4F3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4716A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63DA4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5E6DC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36702623</w:t>
            </w:r>
          </w:p>
        </w:tc>
        <w:tc>
          <w:tcPr>
            <w:tcW w:w="2500" w:type="dxa"/>
            <w:noWrap/>
            <w:hideMark/>
          </w:tcPr>
          <w:p w14:paraId="54ADB5A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71E1CA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063AB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0F5C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6927B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C9DDEA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36702676</w:t>
            </w:r>
          </w:p>
        </w:tc>
        <w:tc>
          <w:tcPr>
            <w:tcW w:w="2500" w:type="dxa"/>
            <w:noWrap/>
            <w:hideMark/>
          </w:tcPr>
          <w:p w14:paraId="6F7471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12405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A5555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0636E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973E70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E738F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36702690</w:t>
            </w:r>
          </w:p>
        </w:tc>
        <w:tc>
          <w:tcPr>
            <w:tcW w:w="2500" w:type="dxa"/>
            <w:noWrap/>
            <w:hideMark/>
          </w:tcPr>
          <w:p w14:paraId="4259C5E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090A85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56D6B5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C7B39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041585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5E6A2B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36705285</w:t>
            </w:r>
          </w:p>
        </w:tc>
        <w:tc>
          <w:tcPr>
            <w:tcW w:w="2500" w:type="dxa"/>
            <w:noWrap/>
            <w:hideMark/>
          </w:tcPr>
          <w:p w14:paraId="6BFD77F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5F0E42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FBCA5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BB7A8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057DD3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5CF4B5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36705286</w:t>
            </w:r>
          </w:p>
        </w:tc>
        <w:tc>
          <w:tcPr>
            <w:tcW w:w="2500" w:type="dxa"/>
            <w:noWrap/>
            <w:hideMark/>
          </w:tcPr>
          <w:p w14:paraId="0C8A55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1F2498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348534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8F111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F8FD89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C7480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36705300</w:t>
            </w:r>
          </w:p>
        </w:tc>
        <w:tc>
          <w:tcPr>
            <w:tcW w:w="2500" w:type="dxa"/>
            <w:noWrap/>
            <w:hideMark/>
          </w:tcPr>
          <w:p w14:paraId="5C672DF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D5A7BB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08C0F2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AE943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C7802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30E6F9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36705447</w:t>
            </w:r>
          </w:p>
        </w:tc>
        <w:tc>
          <w:tcPr>
            <w:tcW w:w="2500" w:type="dxa"/>
            <w:noWrap/>
            <w:hideMark/>
          </w:tcPr>
          <w:p w14:paraId="3BDCE1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0.001163</w:t>
            </w:r>
          </w:p>
        </w:tc>
        <w:tc>
          <w:tcPr>
            <w:tcW w:w="3120" w:type="dxa"/>
            <w:noWrap/>
            <w:hideMark/>
          </w:tcPr>
          <w:p w14:paraId="23C3FB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7C1F91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2E8A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C82A0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A4C256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36708063</w:t>
            </w:r>
          </w:p>
        </w:tc>
        <w:tc>
          <w:tcPr>
            <w:tcW w:w="2500" w:type="dxa"/>
            <w:noWrap/>
            <w:hideMark/>
          </w:tcPr>
          <w:p w14:paraId="1643B74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EDA4CD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438B00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7CE6C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1DAE45D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1B967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36708079</w:t>
            </w:r>
          </w:p>
        </w:tc>
        <w:tc>
          <w:tcPr>
            <w:tcW w:w="2500" w:type="dxa"/>
            <w:noWrap/>
            <w:hideMark/>
          </w:tcPr>
          <w:p w14:paraId="00D1D28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C85CD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38D8B2"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C58F6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F1AA9C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F14E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36708084</w:t>
            </w:r>
          </w:p>
        </w:tc>
        <w:tc>
          <w:tcPr>
            <w:tcW w:w="2500" w:type="dxa"/>
            <w:noWrap/>
            <w:hideMark/>
          </w:tcPr>
          <w:p w14:paraId="005A23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0.087791</w:t>
            </w:r>
          </w:p>
        </w:tc>
        <w:tc>
          <w:tcPr>
            <w:tcW w:w="3120" w:type="dxa"/>
            <w:noWrap/>
            <w:hideMark/>
          </w:tcPr>
          <w:p w14:paraId="1D0E14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9AEB4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DE05D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3931F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E3A267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36708100</w:t>
            </w:r>
          </w:p>
        </w:tc>
        <w:tc>
          <w:tcPr>
            <w:tcW w:w="2500" w:type="dxa"/>
            <w:noWrap/>
            <w:hideMark/>
          </w:tcPr>
          <w:p w14:paraId="37E1AFF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8296F2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D0FC016"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4041F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E300F7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4CDA3B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36708186</w:t>
            </w:r>
          </w:p>
        </w:tc>
        <w:tc>
          <w:tcPr>
            <w:tcW w:w="2500" w:type="dxa"/>
            <w:noWrap/>
            <w:hideMark/>
          </w:tcPr>
          <w:p w14:paraId="100F784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C85335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B10C4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48F54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9F6136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053779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36708196</w:t>
            </w:r>
          </w:p>
        </w:tc>
        <w:tc>
          <w:tcPr>
            <w:tcW w:w="2500" w:type="dxa"/>
            <w:noWrap/>
            <w:hideMark/>
          </w:tcPr>
          <w:p w14:paraId="1D1FAA8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2DDF29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14B6E8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32110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C4541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3DBF88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36708256</w:t>
            </w:r>
          </w:p>
        </w:tc>
        <w:tc>
          <w:tcPr>
            <w:tcW w:w="2500" w:type="dxa"/>
            <w:noWrap/>
            <w:hideMark/>
          </w:tcPr>
          <w:p w14:paraId="48DA805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17ADBB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65BAAA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DBADE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AB1D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AA06C3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36708288</w:t>
            </w:r>
          </w:p>
        </w:tc>
        <w:tc>
          <w:tcPr>
            <w:tcW w:w="2500" w:type="dxa"/>
            <w:noWrap/>
            <w:hideMark/>
          </w:tcPr>
          <w:p w14:paraId="77647F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584E5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F56E4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ADCF4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7F5F37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18A15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36708311</w:t>
            </w:r>
          </w:p>
        </w:tc>
        <w:tc>
          <w:tcPr>
            <w:tcW w:w="2500" w:type="dxa"/>
            <w:noWrap/>
            <w:hideMark/>
          </w:tcPr>
          <w:p w14:paraId="495DAC6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9AC1D8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008713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956AE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332B4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B4CF0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36710183</w:t>
            </w:r>
          </w:p>
        </w:tc>
        <w:tc>
          <w:tcPr>
            <w:tcW w:w="2500" w:type="dxa"/>
            <w:noWrap/>
            <w:hideMark/>
          </w:tcPr>
          <w:p w14:paraId="11A9EA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0.329419</w:t>
            </w:r>
          </w:p>
        </w:tc>
        <w:tc>
          <w:tcPr>
            <w:tcW w:w="3120" w:type="dxa"/>
            <w:noWrap/>
            <w:hideMark/>
          </w:tcPr>
          <w:p w14:paraId="3EA521A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113AAC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ECF0C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2DDBD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FCC6A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36710207</w:t>
            </w:r>
          </w:p>
        </w:tc>
        <w:tc>
          <w:tcPr>
            <w:tcW w:w="2500" w:type="dxa"/>
            <w:noWrap/>
            <w:hideMark/>
          </w:tcPr>
          <w:p w14:paraId="5010CB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F60D6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DF1BD4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8A652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A58A95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664823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36710225</w:t>
            </w:r>
          </w:p>
        </w:tc>
        <w:tc>
          <w:tcPr>
            <w:tcW w:w="2500" w:type="dxa"/>
            <w:noWrap/>
            <w:hideMark/>
          </w:tcPr>
          <w:p w14:paraId="58E325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D1A1DB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328F26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F847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8D8341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953A2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36710240</w:t>
            </w:r>
          </w:p>
        </w:tc>
        <w:tc>
          <w:tcPr>
            <w:tcW w:w="2500" w:type="dxa"/>
            <w:noWrap/>
            <w:hideMark/>
          </w:tcPr>
          <w:p w14:paraId="4894FA3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65057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85A3E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E8415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D1FA4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1F0494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36710371</w:t>
            </w:r>
          </w:p>
        </w:tc>
        <w:tc>
          <w:tcPr>
            <w:tcW w:w="2500" w:type="dxa"/>
            <w:noWrap/>
            <w:hideMark/>
          </w:tcPr>
          <w:p w14:paraId="4A3871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270B2B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3CBC60"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EE757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C1D432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9A6F33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36712531</w:t>
            </w:r>
          </w:p>
        </w:tc>
        <w:tc>
          <w:tcPr>
            <w:tcW w:w="2500" w:type="dxa"/>
            <w:noWrap/>
            <w:hideMark/>
          </w:tcPr>
          <w:p w14:paraId="64CE0F3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029FF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03E401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13A30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36198E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233EE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36712598</w:t>
            </w:r>
          </w:p>
        </w:tc>
        <w:tc>
          <w:tcPr>
            <w:tcW w:w="2500" w:type="dxa"/>
            <w:noWrap/>
            <w:hideMark/>
          </w:tcPr>
          <w:p w14:paraId="1D61AA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6CE37C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893BD8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2E26D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89520F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C1F285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36712682</w:t>
            </w:r>
          </w:p>
        </w:tc>
        <w:tc>
          <w:tcPr>
            <w:tcW w:w="2500" w:type="dxa"/>
            <w:noWrap/>
            <w:hideMark/>
          </w:tcPr>
          <w:p w14:paraId="725B14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B409B5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212845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DBDAD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B670CF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B688B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36712700</w:t>
            </w:r>
          </w:p>
        </w:tc>
        <w:tc>
          <w:tcPr>
            <w:tcW w:w="2500" w:type="dxa"/>
            <w:noWrap/>
            <w:hideMark/>
          </w:tcPr>
          <w:p w14:paraId="74BCF42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0.001047</w:t>
            </w:r>
          </w:p>
        </w:tc>
        <w:tc>
          <w:tcPr>
            <w:tcW w:w="3120" w:type="dxa"/>
            <w:noWrap/>
            <w:hideMark/>
          </w:tcPr>
          <w:p w14:paraId="0FEEAA9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61819A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6D08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0EB139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55BC84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36712718</w:t>
            </w:r>
          </w:p>
        </w:tc>
        <w:tc>
          <w:tcPr>
            <w:tcW w:w="2500" w:type="dxa"/>
            <w:noWrap/>
            <w:hideMark/>
          </w:tcPr>
          <w:p w14:paraId="4D1EEA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60EEFF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4D2F6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9D672D"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28BE9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C91C61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36712732</w:t>
            </w:r>
          </w:p>
        </w:tc>
        <w:tc>
          <w:tcPr>
            <w:tcW w:w="2500" w:type="dxa"/>
            <w:noWrap/>
            <w:hideMark/>
          </w:tcPr>
          <w:p w14:paraId="5F68DAB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49C469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367D34F"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214C4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E7723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B96967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36714248</w:t>
            </w:r>
          </w:p>
        </w:tc>
        <w:tc>
          <w:tcPr>
            <w:tcW w:w="2500" w:type="dxa"/>
            <w:noWrap/>
            <w:hideMark/>
          </w:tcPr>
          <w:p w14:paraId="0B18125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584D18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98D54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22435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1A7CFD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81E7BB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36714267</w:t>
            </w:r>
          </w:p>
        </w:tc>
        <w:tc>
          <w:tcPr>
            <w:tcW w:w="2500" w:type="dxa"/>
            <w:noWrap/>
            <w:hideMark/>
          </w:tcPr>
          <w:p w14:paraId="547E360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8EC62D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8BA2A9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3BED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078BA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78656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36714321</w:t>
            </w:r>
          </w:p>
        </w:tc>
        <w:tc>
          <w:tcPr>
            <w:tcW w:w="2500" w:type="dxa"/>
            <w:noWrap/>
            <w:hideMark/>
          </w:tcPr>
          <w:p w14:paraId="77C444E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0.001163</w:t>
            </w:r>
          </w:p>
        </w:tc>
        <w:tc>
          <w:tcPr>
            <w:tcW w:w="3120" w:type="dxa"/>
            <w:noWrap/>
            <w:hideMark/>
          </w:tcPr>
          <w:p w14:paraId="3F93809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A8BD242"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0143C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092812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F71E78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36714330</w:t>
            </w:r>
          </w:p>
        </w:tc>
        <w:tc>
          <w:tcPr>
            <w:tcW w:w="2500" w:type="dxa"/>
            <w:noWrap/>
            <w:hideMark/>
          </w:tcPr>
          <w:p w14:paraId="1FCAD8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3E6DBD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127F76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0DEA5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DE5016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5746DF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36715547</w:t>
            </w:r>
          </w:p>
        </w:tc>
        <w:tc>
          <w:tcPr>
            <w:tcW w:w="2500" w:type="dxa"/>
            <w:noWrap/>
            <w:hideMark/>
          </w:tcPr>
          <w:p w14:paraId="6EAA8A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0.002209</w:t>
            </w:r>
          </w:p>
        </w:tc>
        <w:tc>
          <w:tcPr>
            <w:tcW w:w="3120" w:type="dxa"/>
            <w:noWrap/>
            <w:hideMark/>
          </w:tcPr>
          <w:p w14:paraId="1FA3275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BF0D22E"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4B5EB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77CAD8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51AE0B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36715566</w:t>
            </w:r>
          </w:p>
        </w:tc>
        <w:tc>
          <w:tcPr>
            <w:tcW w:w="2500" w:type="dxa"/>
            <w:noWrap/>
            <w:hideMark/>
          </w:tcPr>
          <w:p w14:paraId="332C05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3AE0C4F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EEB5CD5"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BC0D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95033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4C197E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36715576</w:t>
            </w:r>
          </w:p>
        </w:tc>
        <w:tc>
          <w:tcPr>
            <w:tcW w:w="2500" w:type="dxa"/>
            <w:noWrap/>
            <w:hideMark/>
          </w:tcPr>
          <w:p w14:paraId="71EDAAB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0.006744</w:t>
            </w:r>
          </w:p>
        </w:tc>
        <w:tc>
          <w:tcPr>
            <w:tcW w:w="3120" w:type="dxa"/>
            <w:noWrap/>
            <w:hideMark/>
          </w:tcPr>
          <w:p w14:paraId="45BB565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F97571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55376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E3C984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5AADE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36715610</w:t>
            </w:r>
          </w:p>
        </w:tc>
        <w:tc>
          <w:tcPr>
            <w:tcW w:w="2500" w:type="dxa"/>
            <w:noWrap/>
            <w:hideMark/>
          </w:tcPr>
          <w:p w14:paraId="2730F28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0.006279</w:t>
            </w:r>
          </w:p>
        </w:tc>
        <w:tc>
          <w:tcPr>
            <w:tcW w:w="3120" w:type="dxa"/>
            <w:noWrap/>
            <w:hideMark/>
          </w:tcPr>
          <w:p w14:paraId="1BD4D90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BA4FB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F4A38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3328F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BC79E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36715636</w:t>
            </w:r>
          </w:p>
        </w:tc>
        <w:tc>
          <w:tcPr>
            <w:tcW w:w="2500" w:type="dxa"/>
            <w:noWrap/>
            <w:hideMark/>
          </w:tcPr>
          <w:p w14:paraId="5A9EC86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87BC8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169D4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9202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168076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EF1A1D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36716240</w:t>
            </w:r>
          </w:p>
        </w:tc>
        <w:tc>
          <w:tcPr>
            <w:tcW w:w="2500" w:type="dxa"/>
            <w:noWrap/>
            <w:hideMark/>
          </w:tcPr>
          <w:p w14:paraId="26DB56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79CF2A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CABB8C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9CA31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D2A15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285EA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36716286</w:t>
            </w:r>
          </w:p>
        </w:tc>
        <w:tc>
          <w:tcPr>
            <w:tcW w:w="2500" w:type="dxa"/>
            <w:noWrap/>
            <w:hideMark/>
          </w:tcPr>
          <w:p w14:paraId="567DE3B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695676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220A2C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DD4BA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EACA5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05AE86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36716343</w:t>
            </w:r>
          </w:p>
        </w:tc>
        <w:tc>
          <w:tcPr>
            <w:tcW w:w="2500" w:type="dxa"/>
            <w:noWrap/>
            <w:hideMark/>
          </w:tcPr>
          <w:p w14:paraId="7A92C34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B5B8C4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DB13318"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12A9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BF021B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64A86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36716344</w:t>
            </w:r>
          </w:p>
        </w:tc>
        <w:tc>
          <w:tcPr>
            <w:tcW w:w="2500" w:type="dxa"/>
            <w:noWrap/>
            <w:hideMark/>
          </w:tcPr>
          <w:p w14:paraId="04263D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A1E0BA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B760FC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02197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5983D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80267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36716371</w:t>
            </w:r>
          </w:p>
        </w:tc>
        <w:tc>
          <w:tcPr>
            <w:tcW w:w="2500" w:type="dxa"/>
            <w:noWrap/>
            <w:hideMark/>
          </w:tcPr>
          <w:p w14:paraId="0B4FB3A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BAC48E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0B6407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4805C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51398D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BDA296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36716386</w:t>
            </w:r>
          </w:p>
        </w:tc>
        <w:tc>
          <w:tcPr>
            <w:tcW w:w="2500" w:type="dxa"/>
            <w:noWrap/>
            <w:hideMark/>
          </w:tcPr>
          <w:p w14:paraId="5B72EC9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2EC5CF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5923508"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D4414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BD8A95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1E54E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36716420</w:t>
            </w:r>
          </w:p>
        </w:tc>
        <w:tc>
          <w:tcPr>
            <w:tcW w:w="2500" w:type="dxa"/>
            <w:noWrap/>
            <w:hideMark/>
          </w:tcPr>
          <w:p w14:paraId="24F0A56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3F059E2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3E14BF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96A71"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545588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06206F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36716432</w:t>
            </w:r>
          </w:p>
        </w:tc>
        <w:tc>
          <w:tcPr>
            <w:tcW w:w="2500" w:type="dxa"/>
            <w:noWrap/>
            <w:hideMark/>
          </w:tcPr>
          <w:p w14:paraId="0BB1F5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536D6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E099557"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2D4B0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5A5349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DE09E1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36716815</w:t>
            </w:r>
          </w:p>
        </w:tc>
        <w:tc>
          <w:tcPr>
            <w:tcW w:w="2500" w:type="dxa"/>
            <w:noWrap/>
            <w:hideMark/>
          </w:tcPr>
          <w:p w14:paraId="5D1E9D0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7A7AA4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C8ED3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B30BF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FDDCE2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B3A917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36717773</w:t>
            </w:r>
          </w:p>
        </w:tc>
        <w:tc>
          <w:tcPr>
            <w:tcW w:w="2500" w:type="dxa"/>
            <w:noWrap/>
            <w:hideMark/>
          </w:tcPr>
          <w:p w14:paraId="60EAB61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0.000814</w:t>
            </w:r>
          </w:p>
        </w:tc>
        <w:tc>
          <w:tcPr>
            <w:tcW w:w="3120" w:type="dxa"/>
            <w:noWrap/>
            <w:hideMark/>
          </w:tcPr>
          <w:p w14:paraId="2758EEA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C38918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4026D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41E451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84C83E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36717788</w:t>
            </w:r>
          </w:p>
        </w:tc>
        <w:tc>
          <w:tcPr>
            <w:tcW w:w="2500" w:type="dxa"/>
            <w:noWrap/>
            <w:hideMark/>
          </w:tcPr>
          <w:p w14:paraId="1A6D0FE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0.000465</w:t>
            </w:r>
          </w:p>
        </w:tc>
        <w:tc>
          <w:tcPr>
            <w:tcW w:w="3120" w:type="dxa"/>
            <w:noWrap/>
            <w:hideMark/>
          </w:tcPr>
          <w:p w14:paraId="6507183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6105C8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34C86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0FA07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30302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36717828</w:t>
            </w:r>
          </w:p>
        </w:tc>
        <w:tc>
          <w:tcPr>
            <w:tcW w:w="2500" w:type="dxa"/>
            <w:noWrap/>
            <w:hideMark/>
          </w:tcPr>
          <w:p w14:paraId="557866F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7132F7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3EFF49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BB0D7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EFFBD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408933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36717885</w:t>
            </w:r>
          </w:p>
        </w:tc>
        <w:tc>
          <w:tcPr>
            <w:tcW w:w="2500" w:type="dxa"/>
            <w:noWrap/>
            <w:hideMark/>
          </w:tcPr>
          <w:p w14:paraId="38040C7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E5F955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22C6E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87B04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lastRenderedPageBreak/>
              <w:t>MYH9</w:t>
            </w:r>
          </w:p>
        </w:tc>
        <w:tc>
          <w:tcPr>
            <w:tcW w:w="1420" w:type="dxa"/>
            <w:noWrap/>
            <w:hideMark/>
          </w:tcPr>
          <w:p w14:paraId="1B82890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9D0C23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36717916</w:t>
            </w:r>
          </w:p>
        </w:tc>
        <w:tc>
          <w:tcPr>
            <w:tcW w:w="2500" w:type="dxa"/>
            <w:noWrap/>
            <w:hideMark/>
          </w:tcPr>
          <w:p w14:paraId="58B69F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1009A0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0A87B4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347DC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CCA258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20F0EB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36718426</w:t>
            </w:r>
          </w:p>
        </w:tc>
        <w:tc>
          <w:tcPr>
            <w:tcW w:w="2500" w:type="dxa"/>
            <w:noWrap/>
            <w:hideMark/>
          </w:tcPr>
          <w:p w14:paraId="26B3D4A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BF0D1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0B2602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8DB9F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A251A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C72555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36718433</w:t>
            </w:r>
          </w:p>
        </w:tc>
        <w:tc>
          <w:tcPr>
            <w:tcW w:w="2500" w:type="dxa"/>
            <w:noWrap/>
            <w:hideMark/>
          </w:tcPr>
          <w:p w14:paraId="1941548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A54C26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934DC1"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1E97B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EB058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E3A1FC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36718451</w:t>
            </w:r>
          </w:p>
        </w:tc>
        <w:tc>
          <w:tcPr>
            <w:tcW w:w="2500" w:type="dxa"/>
            <w:noWrap/>
            <w:hideMark/>
          </w:tcPr>
          <w:p w14:paraId="36E2002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72C3F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F189CE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1A954C"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BDE303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ECA33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36718452</w:t>
            </w:r>
          </w:p>
        </w:tc>
        <w:tc>
          <w:tcPr>
            <w:tcW w:w="2500" w:type="dxa"/>
            <w:noWrap/>
            <w:hideMark/>
          </w:tcPr>
          <w:p w14:paraId="123F65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52A9EB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3A6839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48983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203924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E0E842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36718457</w:t>
            </w:r>
          </w:p>
        </w:tc>
        <w:tc>
          <w:tcPr>
            <w:tcW w:w="2500" w:type="dxa"/>
            <w:noWrap/>
            <w:hideMark/>
          </w:tcPr>
          <w:p w14:paraId="4DF0C3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0.000349</w:t>
            </w:r>
          </w:p>
        </w:tc>
        <w:tc>
          <w:tcPr>
            <w:tcW w:w="3120" w:type="dxa"/>
            <w:noWrap/>
            <w:hideMark/>
          </w:tcPr>
          <w:p w14:paraId="288439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1699C4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12D91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C206C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30190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36718460</w:t>
            </w:r>
          </w:p>
        </w:tc>
        <w:tc>
          <w:tcPr>
            <w:tcW w:w="2500" w:type="dxa"/>
            <w:noWrap/>
            <w:hideMark/>
          </w:tcPr>
          <w:p w14:paraId="1E051AF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0.002209</w:t>
            </w:r>
          </w:p>
        </w:tc>
        <w:tc>
          <w:tcPr>
            <w:tcW w:w="3120" w:type="dxa"/>
            <w:noWrap/>
            <w:hideMark/>
          </w:tcPr>
          <w:p w14:paraId="44E9338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CD19276"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9E17E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B07E24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880336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36718463</w:t>
            </w:r>
          </w:p>
        </w:tc>
        <w:tc>
          <w:tcPr>
            <w:tcW w:w="2500" w:type="dxa"/>
            <w:noWrap/>
            <w:hideMark/>
          </w:tcPr>
          <w:p w14:paraId="393FE09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0.002558</w:t>
            </w:r>
          </w:p>
        </w:tc>
        <w:tc>
          <w:tcPr>
            <w:tcW w:w="3120" w:type="dxa"/>
            <w:noWrap/>
            <w:hideMark/>
          </w:tcPr>
          <w:p w14:paraId="6296C35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1E2449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ECA43E"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7659D2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04B286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36718464</w:t>
            </w:r>
          </w:p>
        </w:tc>
        <w:tc>
          <w:tcPr>
            <w:tcW w:w="2500" w:type="dxa"/>
            <w:noWrap/>
            <w:hideMark/>
          </w:tcPr>
          <w:p w14:paraId="2E59D0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6A6A3A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CA60EC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6D604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F12F8A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D926D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36718589</w:t>
            </w:r>
          </w:p>
        </w:tc>
        <w:tc>
          <w:tcPr>
            <w:tcW w:w="2500" w:type="dxa"/>
            <w:noWrap/>
            <w:hideMark/>
          </w:tcPr>
          <w:p w14:paraId="26B48EC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77D54A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AA787D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92948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758F8E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B50908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36718617</w:t>
            </w:r>
          </w:p>
        </w:tc>
        <w:tc>
          <w:tcPr>
            <w:tcW w:w="2500" w:type="dxa"/>
            <w:noWrap/>
            <w:hideMark/>
          </w:tcPr>
          <w:p w14:paraId="7CC64FA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EE9CE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DCFB50"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132F28"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304C22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899745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36722582</w:t>
            </w:r>
          </w:p>
        </w:tc>
        <w:tc>
          <w:tcPr>
            <w:tcW w:w="2500" w:type="dxa"/>
            <w:noWrap/>
            <w:hideMark/>
          </w:tcPr>
          <w:p w14:paraId="120FFD9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A80BCF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629C86C"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A1E1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4515F9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0CC49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36722605</w:t>
            </w:r>
          </w:p>
        </w:tc>
        <w:tc>
          <w:tcPr>
            <w:tcW w:w="2500" w:type="dxa"/>
            <w:noWrap/>
            <w:hideMark/>
          </w:tcPr>
          <w:p w14:paraId="282C3E5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4615C96"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A62416F"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BFAC09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DBAFCC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9813B3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36722649</w:t>
            </w:r>
          </w:p>
        </w:tc>
        <w:tc>
          <w:tcPr>
            <w:tcW w:w="2500" w:type="dxa"/>
            <w:noWrap/>
            <w:hideMark/>
          </w:tcPr>
          <w:p w14:paraId="4DCA42D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6372137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703F13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74FA7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0B8A6F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6E9B9A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36722682</w:t>
            </w:r>
          </w:p>
        </w:tc>
        <w:tc>
          <w:tcPr>
            <w:tcW w:w="2500" w:type="dxa"/>
            <w:noWrap/>
            <w:hideMark/>
          </w:tcPr>
          <w:p w14:paraId="2F85164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1FB4D2B3"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63FC9F5"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4ADE0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C34417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BBFDEA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36722710</w:t>
            </w:r>
          </w:p>
        </w:tc>
        <w:tc>
          <w:tcPr>
            <w:tcW w:w="2500" w:type="dxa"/>
            <w:noWrap/>
            <w:hideMark/>
          </w:tcPr>
          <w:p w14:paraId="7ACE5D1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9D688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70697A"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33709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873B16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96A17C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36722730</w:t>
            </w:r>
          </w:p>
        </w:tc>
        <w:tc>
          <w:tcPr>
            <w:tcW w:w="2500" w:type="dxa"/>
            <w:noWrap/>
            <w:hideMark/>
          </w:tcPr>
          <w:p w14:paraId="2620340C"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C796DA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FB9E4E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8B1D9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BFA69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0A81FC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36722731</w:t>
            </w:r>
          </w:p>
        </w:tc>
        <w:tc>
          <w:tcPr>
            <w:tcW w:w="2500" w:type="dxa"/>
            <w:noWrap/>
            <w:hideMark/>
          </w:tcPr>
          <w:p w14:paraId="3CD6C6D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697FC6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B2C4649"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8EB58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2D6C67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487EB7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36723438</w:t>
            </w:r>
          </w:p>
        </w:tc>
        <w:tc>
          <w:tcPr>
            <w:tcW w:w="2500" w:type="dxa"/>
            <w:noWrap/>
            <w:hideMark/>
          </w:tcPr>
          <w:p w14:paraId="5D61FFC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0.000629</w:t>
            </w:r>
          </w:p>
        </w:tc>
        <w:tc>
          <w:tcPr>
            <w:tcW w:w="3120" w:type="dxa"/>
            <w:noWrap/>
            <w:hideMark/>
          </w:tcPr>
          <w:p w14:paraId="139EB9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27057A3"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91401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B5405C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16E53E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36723483</w:t>
            </w:r>
          </w:p>
        </w:tc>
        <w:tc>
          <w:tcPr>
            <w:tcW w:w="2500" w:type="dxa"/>
            <w:noWrap/>
            <w:hideMark/>
          </w:tcPr>
          <w:p w14:paraId="50965A3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310469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8C386CE"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DEC0B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E93DE4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9C44E9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36723485</w:t>
            </w:r>
          </w:p>
        </w:tc>
        <w:tc>
          <w:tcPr>
            <w:tcW w:w="2500" w:type="dxa"/>
            <w:noWrap/>
            <w:hideMark/>
          </w:tcPr>
          <w:p w14:paraId="1B080B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0.00521</w:t>
            </w:r>
          </w:p>
        </w:tc>
        <w:tc>
          <w:tcPr>
            <w:tcW w:w="3120" w:type="dxa"/>
            <w:noWrap/>
            <w:hideMark/>
          </w:tcPr>
          <w:p w14:paraId="1EAE88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6C9DBA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174E3F"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4921B6AE"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D6A0B5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36723492</w:t>
            </w:r>
          </w:p>
        </w:tc>
        <w:tc>
          <w:tcPr>
            <w:tcW w:w="2500" w:type="dxa"/>
            <w:noWrap/>
            <w:hideMark/>
          </w:tcPr>
          <w:p w14:paraId="584242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10C7AA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F545B6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FCECC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A14D3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4BF4795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36723540</w:t>
            </w:r>
          </w:p>
        </w:tc>
        <w:tc>
          <w:tcPr>
            <w:tcW w:w="2500" w:type="dxa"/>
            <w:noWrap/>
            <w:hideMark/>
          </w:tcPr>
          <w:p w14:paraId="7CE0156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3BA335D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7B8724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428AE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DD6B048"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0358C2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36723565</w:t>
            </w:r>
          </w:p>
        </w:tc>
        <w:tc>
          <w:tcPr>
            <w:tcW w:w="2500" w:type="dxa"/>
            <w:noWrap/>
            <w:hideMark/>
          </w:tcPr>
          <w:p w14:paraId="414D9CE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5988949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5380224"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056523"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C05CAE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545DBE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36723592</w:t>
            </w:r>
          </w:p>
        </w:tc>
        <w:tc>
          <w:tcPr>
            <w:tcW w:w="2500" w:type="dxa"/>
            <w:noWrap/>
            <w:hideMark/>
          </w:tcPr>
          <w:p w14:paraId="1413156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0.000314</w:t>
            </w:r>
          </w:p>
        </w:tc>
        <w:tc>
          <w:tcPr>
            <w:tcW w:w="3120" w:type="dxa"/>
            <w:noWrap/>
            <w:hideMark/>
          </w:tcPr>
          <w:p w14:paraId="3B28BF1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450AF1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B6F3A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5AEEA1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257880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36737455</w:t>
            </w:r>
          </w:p>
        </w:tc>
        <w:tc>
          <w:tcPr>
            <w:tcW w:w="2500" w:type="dxa"/>
            <w:noWrap/>
            <w:hideMark/>
          </w:tcPr>
          <w:p w14:paraId="430AC1F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EC12FB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FA7D21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5ABC6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1F9D51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86FC25F"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36737485</w:t>
            </w:r>
          </w:p>
        </w:tc>
        <w:tc>
          <w:tcPr>
            <w:tcW w:w="2500" w:type="dxa"/>
            <w:noWrap/>
            <w:hideMark/>
          </w:tcPr>
          <w:p w14:paraId="42807E2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6741D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33FD474"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43C16"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2F1EF8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67E2E1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36737530</w:t>
            </w:r>
          </w:p>
        </w:tc>
        <w:tc>
          <w:tcPr>
            <w:tcW w:w="2500" w:type="dxa"/>
            <w:noWrap/>
            <w:hideMark/>
          </w:tcPr>
          <w:p w14:paraId="01B9DB82"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226BD7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961E893"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C63C8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7A0D17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35710F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36737591</w:t>
            </w:r>
          </w:p>
        </w:tc>
        <w:tc>
          <w:tcPr>
            <w:tcW w:w="2500" w:type="dxa"/>
            <w:noWrap/>
            <w:hideMark/>
          </w:tcPr>
          <w:p w14:paraId="1E332A4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BE8B48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C81A09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2400D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C41A6E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DACC17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36745045</w:t>
            </w:r>
          </w:p>
        </w:tc>
        <w:tc>
          <w:tcPr>
            <w:tcW w:w="2500" w:type="dxa"/>
            <w:noWrap/>
            <w:hideMark/>
          </w:tcPr>
          <w:p w14:paraId="57879C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892382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48856467"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FB7C7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1E24AA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157B5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36745049</w:t>
            </w:r>
          </w:p>
        </w:tc>
        <w:tc>
          <w:tcPr>
            <w:tcW w:w="2500" w:type="dxa"/>
            <w:noWrap/>
            <w:hideMark/>
          </w:tcPr>
          <w:p w14:paraId="1CCF440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567102C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B2AEF2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69913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CF3F379"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5D0274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36745089</w:t>
            </w:r>
          </w:p>
        </w:tc>
        <w:tc>
          <w:tcPr>
            <w:tcW w:w="2500" w:type="dxa"/>
            <w:noWrap/>
            <w:hideMark/>
          </w:tcPr>
          <w:p w14:paraId="3D806D3F"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02EBCD2D"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3B04362B"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262AD4"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3845C834"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81E4DC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36745146</w:t>
            </w:r>
          </w:p>
        </w:tc>
        <w:tc>
          <w:tcPr>
            <w:tcW w:w="2500" w:type="dxa"/>
            <w:noWrap/>
            <w:hideMark/>
          </w:tcPr>
          <w:p w14:paraId="6D9AB1C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0.002907</w:t>
            </w:r>
          </w:p>
        </w:tc>
        <w:tc>
          <w:tcPr>
            <w:tcW w:w="3120" w:type="dxa"/>
            <w:noWrap/>
            <w:hideMark/>
          </w:tcPr>
          <w:p w14:paraId="62A3A52A"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6EDBC2CB"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9ED76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7BA64B6"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14B648E0"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36745150</w:t>
            </w:r>
          </w:p>
        </w:tc>
        <w:tc>
          <w:tcPr>
            <w:tcW w:w="2500" w:type="dxa"/>
            <w:noWrap/>
            <w:hideMark/>
          </w:tcPr>
          <w:p w14:paraId="30167A0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6954A21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073ABFF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CCCF8B"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F42F39D"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7688D26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36745178</w:t>
            </w:r>
          </w:p>
        </w:tc>
        <w:tc>
          <w:tcPr>
            <w:tcW w:w="2500" w:type="dxa"/>
            <w:noWrap/>
            <w:hideMark/>
          </w:tcPr>
          <w:p w14:paraId="79FDC4A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176E8D98"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22A09E2A"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E3F020"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0A7FE3B4"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74F2F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36745250</w:t>
            </w:r>
          </w:p>
        </w:tc>
        <w:tc>
          <w:tcPr>
            <w:tcW w:w="2500" w:type="dxa"/>
            <w:noWrap/>
            <w:hideMark/>
          </w:tcPr>
          <w:p w14:paraId="63DA796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0.000233</w:t>
            </w:r>
          </w:p>
        </w:tc>
        <w:tc>
          <w:tcPr>
            <w:tcW w:w="3120" w:type="dxa"/>
            <w:noWrap/>
            <w:hideMark/>
          </w:tcPr>
          <w:p w14:paraId="4F704F57"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7C98132D"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E077C5"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C5F71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248380B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36745262</w:t>
            </w:r>
          </w:p>
        </w:tc>
        <w:tc>
          <w:tcPr>
            <w:tcW w:w="2500" w:type="dxa"/>
            <w:noWrap/>
            <w:hideMark/>
          </w:tcPr>
          <w:p w14:paraId="63EDA6D9"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2F26BFC7"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14EFB1C"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4960A"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239CDEA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5417024A"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36745275</w:t>
            </w:r>
          </w:p>
        </w:tc>
        <w:tc>
          <w:tcPr>
            <w:tcW w:w="2500" w:type="dxa"/>
            <w:noWrap/>
            <w:hideMark/>
          </w:tcPr>
          <w:p w14:paraId="11BFA541"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0.003023</w:t>
            </w:r>
          </w:p>
        </w:tc>
        <w:tc>
          <w:tcPr>
            <w:tcW w:w="3120" w:type="dxa"/>
            <w:noWrap/>
            <w:hideMark/>
          </w:tcPr>
          <w:p w14:paraId="00337653"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163A6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043A69"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6341C32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6CE9B145"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36745307</w:t>
            </w:r>
          </w:p>
        </w:tc>
        <w:tc>
          <w:tcPr>
            <w:tcW w:w="2500" w:type="dxa"/>
            <w:noWrap/>
            <w:hideMark/>
          </w:tcPr>
          <w:p w14:paraId="5C42A40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0.002442</w:t>
            </w:r>
          </w:p>
        </w:tc>
        <w:tc>
          <w:tcPr>
            <w:tcW w:w="3120" w:type="dxa"/>
            <w:noWrap/>
            <w:hideMark/>
          </w:tcPr>
          <w:p w14:paraId="039C1D21"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5C749A6D" w14:textId="77777777" w:rsidTr="00FD567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CA6857"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211A7E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0A63EC2B"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36745326</w:t>
            </w:r>
          </w:p>
        </w:tc>
        <w:tc>
          <w:tcPr>
            <w:tcW w:w="2500" w:type="dxa"/>
            <w:noWrap/>
            <w:hideMark/>
          </w:tcPr>
          <w:p w14:paraId="3667E285"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0.000116</w:t>
            </w:r>
          </w:p>
        </w:tc>
        <w:tc>
          <w:tcPr>
            <w:tcW w:w="3120" w:type="dxa"/>
            <w:noWrap/>
            <w:hideMark/>
          </w:tcPr>
          <w:p w14:paraId="4A69EB4C" w14:textId="77777777" w:rsidR="0090285D" w:rsidRPr="0041230A" w:rsidRDefault="0090285D" w:rsidP="00FD567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r w:rsidR="0090285D" w:rsidRPr="0041230A" w14:paraId="17B1E651" w14:textId="77777777" w:rsidTr="00FD56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551CF2" w14:textId="77777777" w:rsidR="0090285D" w:rsidRPr="0041230A" w:rsidRDefault="0090285D" w:rsidP="00FD5677">
            <w:pPr>
              <w:jc w:val="center"/>
              <w:rPr>
                <w:rFonts w:ascii="Calibri" w:eastAsia="Times New Roman" w:hAnsi="Calibri" w:cs="Times New Roman"/>
                <w:i/>
                <w:iCs/>
                <w:color w:val="000000"/>
                <w:sz w:val="18"/>
              </w:rPr>
            </w:pPr>
            <w:r w:rsidRPr="0041230A">
              <w:rPr>
                <w:rFonts w:ascii="Calibri" w:eastAsia="Times New Roman" w:hAnsi="Calibri" w:cs="Times New Roman"/>
                <w:i/>
                <w:iCs/>
                <w:color w:val="000000"/>
                <w:sz w:val="18"/>
              </w:rPr>
              <w:t>MYH9</w:t>
            </w:r>
          </w:p>
        </w:tc>
        <w:tc>
          <w:tcPr>
            <w:tcW w:w="1420" w:type="dxa"/>
            <w:noWrap/>
            <w:hideMark/>
          </w:tcPr>
          <w:p w14:paraId="5C441F1E"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22</w:t>
            </w:r>
          </w:p>
        </w:tc>
        <w:tc>
          <w:tcPr>
            <w:tcW w:w="1240" w:type="dxa"/>
            <w:noWrap/>
            <w:hideMark/>
          </w:tcPr>
          <w:p w14:paraId="3C6AAC60"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36745333</w:t>
            </w:r>
          </w:p>
        </w:tc>
        <w:tc>
          <w:tcPr>
            <w:tcW w:w="2500" w:type="dxa"/>
            <w:noWrap/>
            <w:hideMark/>
          </w:tcPr>
          <w:p w14:paraId="6363A502"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0.000217</w:t>
            </w:r>
          </w:p>
        </w:tc>
        <w:tc>
          <w:tcPr>
            <w:tcW w:w="3120" w:type="dxa"/>
            <w:noWrap/>
            <w:hideMark/>
          </w:tcPr>
          <w:p w14:paraId="00BE182B" w14:textId="77777777" w:rsidR="0090285D" w:rsidRPr="0041230A" w:rsidRDefault="0090285D" w:rsidP="00FD567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41230A">
              <w:rPr>
                <w:rFonts w:ascii="Calibri" w:eastAsia="Times New Roman" w:hAnsi="Calibri" w:cs="Times New Roman"/>
                <w:color w:val="000000"/>
                <w:sz w:val="18"/>
              </w:rPr>
              <w:t>non-pathogenic</w:t>
            </w:r>
          </w:p>
        </w:tc>
      </w:tr>
    </w:tbl>
    <w:p w14:paraId="1EDD69DA" w14:textId="77777777" w:rsidR="0090285D" w:rsidRPr="00C724E5" w:rsidRDefault="0090285D" w:rsidP="0090285D">
      <w:pPr>
        <w:rPr>
          <w:sz w:val="18"/>
        </w:rPr>
      </w:pPr>
    </w:p>
    <w:p w14:paraId="1A820123" w14:textId="282296F7" w:rsidR="00432694" w:rsidRDefault="00432694" w:rsidP="00164D10">
      <w:pPr>
        <w:rPr>
          <w:rFonts w:ascii="Times New Roman" w:hAnsi="Times New Roman" w:cs="Times New Roman"/>
          <w:b/>
          <w:sz w:val="24"/>
          <w:szCs w:val="24"/>
        </w:rPr>
      </w:pPr>
    </w:p>
    <w:p w14:paraId="376D646C" w14:textId="087256FD" w:rsidR="008C2724" w:rsidRDefault="00075688" w:rsidP="00164D10">
      <w:pPr>
        <w:rPr>
          <w:rFonts w:ascii="Times New Roman" w:hAnsi="Times New Roman" w:cs="Times New Roman"/>
          <w:b/>
          <w:sz w:val="24"/>
          <w:szCs w:val="24"/>
        </w:rPr>
      </w:pPr>
      <w:r w:rsidRPr="00075688">
        <w:rPr>
          <w:rFonts w:ascii="Times New Roman" w:hAnsi="Times New Roman" w:cs="Times New Roman"/>
          <w:b/>
          <w:sz w:val="24"/>
          <w:szCs w:val="24"/>
        </w:rPr>
        <w:t>Web Resources</w:t>
      </w:r>
    </w:p>
    <w:p w14:paraId="7AB24F82" w14:textId="7A3F0013" w:rsidR="00697AB7" w:rsidRDefault="00EA13EB" w:rsidP="00EA13EB">
      <w:pPr>
        <w:jc w:val="both"/>
        <w:rPr>
          <w:rFonts w:ascii="Times New Roman" w:hAnsi="Times New Roman" w:cs="Times New Roman"/>
          <w:sz w:val="24"/>
          <w:szCs w:val="24"/>
        </w:rPr>
      </w:pPr>
      <w:r>
        <w:rPr>
          <w:rFonts w:ascii="Times New Roman" w:hAnsi="Times New Roman" w:cs="Times New Roman"/>
          <w:sz w:val="24"/>
          <w:szCs w:val="24"/>
        </w:rPr>
        <w:t xml:space="preserve">America’s Families and Living </w:t>
      </w:r>
      <w:r w:rsidR="0017171E">
        <w:rPr>
          <w:rFonts w:ascii="Times New Roman" w:hAnsi="Times New Roman" w:cs="Times New Roman"/>
          <w:sz w:val="24"/>
          <w:szCs w:val="24"/>
        </w:rPr>
        <w:t>Arrangements</w:t>
      </w:r>
      <w:r>
        <w:rPr>
          <w:rFonts w:ascii="Times New Roman" w:hAnsi="Times New Roman" w:cs="Times New Roman"/>
          <w:sz w:val="24"/>
          <w:szCs w:val="24"/>
        </w:rPr>
        <w:t xml:space="preserve">, </w:t>
      </w:r>
      <w:r w:rsidR="00B86A4A" w:rsidRPr="007A30CB">
        <w:rPr>
          <w:rFonts w:ascii="Times New Roman" w:hAnsi="Times New Roman" w:cs="Times New Roman"/>
          <w:sz w:val="24"/>
          <w:szCs w:val="24"/>
        </w:rPr>
        <w:t>https://www.census.gov/prod/2013pubs/p20-570.pdf</w:t>
      </w:r>
    </w:p>
    <w:p w14:paraId="25A12AFC" w14:textId="00223A2F" w:rsidR="002D4400" w:rsidRDefault="002D4400" w:rsidP="002D4400">
      <w:pPr>
        <w:jc w:val="both"/>
        <w:rPr>
          <w:rFonts w:ascii="Times New Roman" w:hAnsi="Times New Roman" w:cs="Times New Roman"/>
          <w:sz w:val="24"/>
          <w:szCs w:val="24"/>
        </w:rPr>
      </w:pPr>
      <w:r>
        <w:rPr>
          <w:rFonts w:ascii="Times New Roman" w:hAnsi="Times New Roman" w:cs="Times New Roman"/>
          <w:sz w:val="24"/>
          <w:szCs w:val="24"/>
        </w:rPr>
        <w:t xml:space="preserve">Exome Variant Server (EVS), </w:t>
      </w:r>
      <w:r w:rsidRPr="007A30CB">
        <w:rPr>
          <w:rFonts w:ascii="Times New Roman" w:hAnsi="Times New Roman" w:cs="Times New Roman"/>
          <w:sz w:val="24"/>
          <w:szCs w:val="24"/>
        </w:rPr>
        <w:t>http://evs.gs.washin</w:t>
      </w:r>
      <w:r w:rsidR="00AA2D2D">
        <w:rPr>
          <w:rFonts w:ascii="Times New Roman" w:hAnsi="Times New Roman" w:cs="Times New Roman"/>
          <w:sz w:val="24"/>
          <w:szCs w:val="24"/>
        </w:rPr>
        <w:t>gton.edu/EVS</w:t>
      </w:r>
    </w:p>
    <w:p w14:paraId="58CD882A" w14:textId="05811F68" w:rsidR="00EF740D" w:rsidRDefault="00EF740D" w:rsidP="00EA13EB">
      <w:pPr>
        <w:jc w:val="both"/>
        <w:rPr>
          <w:rFonts w:ascii="Times New Roman" w:hAnsi="Times New Roman" w:cs="Times New Roman"/>
          <w:sz w:val="24"/>
          <w:szCs w:val="24"/>
        </w:rPr>
      </w:pPr>
      <w:r>
        <w:rPr>
          <w:rFonts w:ascii="Times New Roman" w:hAnsi="Times New Roman" w:cs="Times New Roman"/>
          <w:sz w:val="24"/>
          <w:szCs w:val="24"/>
        </w:rPr>
        <w:t xml:space="preserve">Deafness Variation Database (DVD), </w:t>
      </w:r>
      <w:r w:rsidRPr="00EF740D">
        <w:rPr>
          <w:rFonts w:ascii="Times New Roman" w:hAnsi="Times New Roman" w:cs="Times New Roman"/>
          <w:sz w:val="24"/>
          <w:szCs w:val="24"/>
        </w:rPr>
        <w:t>http:</w:t>
      </w:r>
      <w:r w:rsidR="00AA2D2D">
        <w:rPr>
          <w:rFonts w:ascii="Times New Roman" w:hAnsi="Times New Roman" w:cs="Times New Roman"/>
          <w:sz w:val="24"/>
          <w:szCs w:val="24"/>
        </w:rPr>
        <w:t>//deafnessvariationdatabase.com</w:t>
      </w:r>
    </w:p>
    <w:p w14:paraId="5A171024" w14:textId="7120D2FF" w:rsidR="00B86A4A" w:rsidRPr="00697AB7" w:rsidRDefault="00EF740D" w:rsidP="00EA13EB">
      <w:pPr>
        <w:jc w:val="both"/>
        <w:rPr>
          <w:rFonts w:ascii="Times New Roman" w:hAnsi="Times New Roman" w:cs="Times New Roman"/>
          <w:sz w:val="24"/>
          <w:szCs w:val="24"/>
        </w:rPr>
      </w:pPr>
      <w:r>
        <w:rPr>
          <w:rFonts w:ascii="Times New Roman" w:hAnsi="Times New Roman" w:cs="Times New Roman"/>
          <w:sz w:val="24"/>
          <w:szCs w:val="24"/>
        </w:rPr>
        <w:t xml:space="preserve">NCBI </w:t>
      </w:r>
      <w:proofErr w:type="spellStart"/>
      <w:r w:rsidR="00B86A4A">
        <w:rPr>
          <w:rFonts w:ascii="Times New Roman" w:hAnsi="Times New Roman" w:cs="Times New Roman"/>
          <w:sz w:val="24"/>
          <w:szCs w:val="24"/>
        </w:rPr>
        <w:t>ClinVar</w:t>
      </w:r>
      <w:proofErr w:type="spellEnd"/>
      <w:r w:rsidR="00B86A4A">
        <w:rPr>
          <w:rFonts w:ascii="Times New Roman" w:hAnsi="Times New Roman" w:cs="Times New Roman"/>
          <w:sz w:val="24"/>
          <w:szCs w:val="24"/>
        </w:rPr>
        <w:t xml:space="preserve">, </w:t>
      </w:r>
      <w:r w:rsidRPr="00EF740D">
        <w:rPr>
          <w:rFonts w:ascii="Times New Roman" w:hAnsi="Times New Roman" w:cs="Times New Roman"/>
          <w:sz w:val="24"/>
          <w:szCs w:val="24"/>
        </w:rPr>
        <w:t>https</w:t>
      </w:r>
      <w:r w:rsidR="00AA2D2D">
        <w:rPr>
          <w:rFonts w:ascii="Times New Roman" w:hAnsi="Times New Roman" w:cs="Times New Roman"/>
          <w:sz w:val="24"/>
          <w:szCs w:val="24"/>
        </w:rPr>
        <w:t>://www.ncbi.nlm.nih.gov/clinvar</w:t>
      </w:r>
    </w:p>
    <w:sectPr w:rsidR="00B86A4A" w:rsidRPr="00697AB7" w:rsidSect="001162F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uzanne" w:date="2014-04-28T15:07:00Z" w:initials="s">
    <w:p w14:paraId="51898ABC" w14:textId="1796E30D" w:rsidR="00684793" w:rsidRDefault="00684793">
      <w:pPr>
        <w:pStyle w:val="CommentText"/>
      </w:pPr>
      <w:r>
        <w:rPr>
          <w:rStyle w:val="CommentReference"/>
        </w:rPr>
        <w:annotationRef/>
      </w:r>
      <w:r>
        <w:t>Let us try to fix the notation it is rather odd.</w:t>
      </w:r>
    </w:p>
  </w:comment>
  <w:comment w:id="2" w:author="Gao Wang" w:date="2014-05-03T22:30:00Z" w:initials="gw">
    <w:p w14:paraId="186615C0" w14:textId="21D86F6D" w:rsidR="009C22B8" w:rsidRDefault="009C22B8">
      <w:pPr>
        <w:pStyle w:val="CommentText"/>
      </w:pPr>
      <w:r>
        <w:rPr>
          <w:rStyle w:val="CommentReference"/>
        </w:rPr>
        <w:annotationRef/>
      </w:r>
      <w:r>
        <w:t>How about the</w:t>
      </w:r>
      <w:r w:rsidR="009306D5">
        <w:t xml:space="preserve"> notation/</w:t>
      </w:r>
      <w:r>
        <w:t xml:space="preserve">sentence below? </w:t>
      </w:r>
    </w:p>
  </w:comment>
  <w:comment w:id="18" w:author="suzanne" w:date="2014-04-28T15:29:00Z" w:initials="s">
    <w:p w14:paraId="04EAD06A" w14:textId="1C0FF5AB" w:rsidR="0019323D" w:rsidRDefault="0019323D">
      <w:pPr>
        <w:pStyle w:val="CommentText"/>
      </w:pPr>
      <w:r>
        <w:rPr>
          <w:rStyle w:val="CommentReference"/>
        </w:rPr>
        <w:annotationRef/>
      </w:r>
      <w:r>
        <w:t>This is true with the exception of when the bin size is 1</w:t>
      </w:r>
    </w:p>
  </w:comment>
  <w:comment w:id="19" w:author="Gao Wang" w:date="2014-05-03T22:26:00Z" w:initials="gw">
    <w:p w14:paraId="59C8B8B4" w14:textId="26529E2A" w:rsidR="009B55B0" w:rsidRDefault="009B55B0">
      <w:pPr>
        <w:pStyle w:val="CommentText"/>
      </w:pPr>
      <w:r>
        <w:rPr>
          <w:rStyle w:val="CommentReference"/>
        </w:rPr>
        <w:annotationRef/>
      </w:r>
      <w:r w:rsidR="00345B64">
        <w:rPr>
          <w:rStyle w:val="CommentReference"/>
        </w:rPr>
        <w:t>We delete the entire text because with this example, unlike the previous one</w:t>
      </w:r>
      <w:r w:rsidR="00260D11">
        <w:rPr>
          <w:rStyle w:val="CommentReference"/>
        </w:rPr>
        <w:t xml:space="preserve"> (that you disliked)</w:t>
      </w:r>
      <w:r w:rsidR="00345B64">
        <w:rPr>
          <w:rStyle w:val="CommentReference"/>
        </w:rPr>
        <w:t xml:space="preserve"> the resulting coding using different themes are essentially the same for A, B and D. I think it is fine to leave it as is, since we just want to explain the concept, not showing some exact LOD calculations</w:t>
      </w:r>
    </w:p>
  </w:comment>
  <w:comment w:id="21" w:author="Gao Wang" w:date="2014-05-08T01:53:00Z" w:initials="gw">
    <w:p w14:paraId="73241987" w14:textId="09BB57D9" w:rsidR="00293AE7" w:rsidRDefault="00293AE7">
      <w:pPr>
        <w:pStyle w:val="CommentText"/>
      </w:pPr>
      <w:r>
        <w:rPr>
          <w:rStyle w:val="CommentReference"/>
        </w:rPr>
        <w:annotationRef/>
      </w:r>
      <w:r>
        <w:t>I am not sure if for every figure legend we have to say this; otherwise I think it is too confusing to comment in the main text with the figures not in the main text but in supplemental.</w:t>
      </w:r>
      <w:r w:rsidR="00196D04">
        <w:t xml:space="preserve"> Other legends are essentially the same as this one</w:t>
      </w:r>
      <w:r w:rsidR="00A96F1D">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898ABC" w15:done="0"/>
  <w15:commentEx w15:paraId="186615C0" w15:done="0"/>
  <w15:commentEx w15:paraId="04EAD06A" w15:done="0"/>
  <w15:commentEx w15:paraId="59C8B8B4" w15:done="0"/>
  <w15:commentEx w15:paraId="7324198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o Wang">
    <w15:presenceInfo w15:providerId="None" w15:userId="Gao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F1D"/>
    <w:rsid w:val="000024AD"/>
    <w:rsid w:val="0001537E"/>
    <w:rsid w:val="0003214C"/>
    <w:rsid w:val="00032BE1"/>
    <w:rsid w:val="00047DF2"/>
    <w:rsid w:val="000531CC"/>
    <w:rsid w:val="000618BA"/>
    <w:rsid w:val="00075688"/>
    <w:rsid w:val="00076D7D"/>
    <w:rsid w:val="000825C8"/>
    <w:rsid w:val="00087559"/>
    <w:rsid w:val="00097AD2"/>
    <w:rsid w:val="000A0331"/>
    <w:rsid w:val="000C6FBA"/>
    <w:rsid w:val="000D123E"/>
    <w:rsid w:val="000D60E7"/>
    <w:rsid w:val="000E1FA3"/>
    <w:rsid w:val="000F1EE3"/>
    <w:rsid w:val="000F38BE"/>
    <w:rsid w:val="000F69C9"/>
    <w:rsid w:val="00104228"/>
    <w:rsid w:val="001044AC"/>
    <w:rsid w:val="00113E9F"/>
    <w:rsid w:val="00114538"/>
    <w:rsid w:val="001162F1"/>
    <w:rsid w:val="00117653"/>
    <w:rsid w:val="00142569"/>
    <w:rsid w:val="00164D10"/>
    <w:rsid w:val="00170D64"/>
    <w:rsid w:val="0017171E"/>
    <w:rsid w:val="00175A38"/>
    <w:rsid w:val="0019323D"/>
    <w:rsid w:val="00194DE5"/>
    <w:rsid w:val="00196D04"/>
    <w:rsid w:val="001B6A97"/>
    <w:rsid w:val="001D0E22"/>
    <w:rsid w:val="001D0F1D"/>
    <w:rsid w:val="001D4AC8"/>
    <w:rsid w:val="002150F1"/>
    <w:rsid w:val="002210FC"/>
    <w:rsid w:val="00222293"/>
    <w:rsid w:val="00225562"/>
    <w:rsid w:val="00227D51"/>
    <w:rsid w:val="00231D5B"/>
    <w:rsid w:val="002414AE"/>
    <w:rsid w:val="00260D11"/>
    <w:rsid w:val="00283465"/>
    <w:rsid w:val="00291F6A"/>
    <w:rsid w:val="00293AE7"/>
    <w:rsid w:val="002A470B"/>
    <w:rsid w:val="002B5C24"/>
    <w:rsid w:val="002B6FFE"/>
    <w:rsid w:val="002D4400"/>
    <w:rsid w:val="002E37D5"/>
    <w:rsid w:val="002E4EC8"/>
    <w:rsid w:val="002F361B"/>
    <w:rsid w:val="002F39F3"/>
    <w:rsid w:val="003052CD"/>
    <w:rsid w:val="00305B3C"/>
    <w:rsid w:val="003114A1"/>
    <w:rsid w:val="00322B41"/>
    <w:rsid w:val="003313B9"/>
    <w:rsid w:val="00332785"/>
    <w:rsid w:val="00345B64"/>
    <w:rsid w:val="00360363"/>
    <w:rsid w:val="00362DD5"/>
    <w:rsid w:val="00373C1A"/>
    <w:rsid w:val="003749D7"/>
    <w:rsid w:val="00375A4D"/>
    <w:rsid w:val="00375B8B"/>
    <w:rsid w:val="00381767"/>
    <w:rsid w:val="00390400"/>
    <w:rsid w:val="003A7EF7"/>
    <w:rsid w:val="003B4001"/>
    <w:rsid w:val="003E21A7"/>
    <w:rsid w:val="003E6C19"/>
    <w:rsid w:val="003E72EE"/>
    <w:rsid w:val="003F1944"/>
    <w:rsid w:val="003F3259"/>
    <w:rsid w:val="00402987"/>
    <w:rsid w:val="0041230A"/>
    <w:rsid w:val="004159F0"/>
    <w:rsid w:val="00422579"/>
    <w:rsid w:val="00431572"/>
    <w:rsid w:val="00432694"/>
    <w:rsid w:val="0043471C"/>
    <w:rsid w:val="00460FEB"/>
    <w:rsid w:val="0047587A"/>
    <w:rsid w:val="00481A20"/>
    <w:rsid w:val="00483FB4"/>
    <w:rsid w:val="00485335"/>
    <w:rsid w:val="00494FC3"/>
    <w:rsid w:val="004B4BC2"/>
    <w:rsid w:val="004B5B22"/>
    <w:rsid w:val="004B6900"/>
    <w:rsid w:val="00566516"/>
    <w:rsid w:val="0057230E"/>
    <w:rsid w:val="00576508"/>
    <w:rsid w:val="00594F50"/>
    <w:rsid w:val="005B3C68"/>
    <w:rsid w:val="005B7D34"/>
    <w:rsid w:val="005C03C5"/>
    <w:rsid w:val="005C5445"/>
    <w:rsid w:val="0060348E"/>
    <w:rsid w:val="00603A38"/>
    <w:rsid w:val="00606444"/>
    <w:rsid w:val="00623A1C"/>
    <w:rsid w:val="00625B92"/>
    <w:rsid w:val="00637B3F"/>
    <w:rsid w:val="006426A5"/>
    <w:rsid w:val="006456E7"/>
    <w:rsid w:val="00655160"/>
    <w:rsid w:val="00663EC6"/>
    <w:rsid w:val="00664785"/>
    <w:rsid w:val="00666D5F"/>
    <w:rsid w:val="006733D2"/>
    <w:rsid w:val="00675A9E"/>
    <w:rsid w:val="00684793"/>
    <w:rsid w:val="00697AB7"/>
    <w:rsid w:val="006A29E3"/>
    <w:rsid w:val="006A334E"/>
    <w:rsid w:val="006A5308"/>
    <w:rsid w:val="006A5D63"/>
    <w:rsid w:val="006B0FCE"/>
    <w:rsid w:val="006B2848"/>
    <w:rsid w:val="006B7C6F"/>
    <w:rsid w:val="006C4D23"/>
    <w:rsid w:val="006F24D7"/>
    <w:rsid w:val="007042C7"/>
    <w:rsid w:val="00714FF1"/>
    <w:rsid w:val="007368C6"/>
    <w:rsid w:val="0074519C"/>
    <w:rsid w:val="0076677B"/>
    <w:rsid w:val="007737A4"/>
    <w:rsid w:val="00787F2E"/>
    <w:rsid w:val="0079097C"/>
    <w:rsid w:val="007947BA"/>
    <w:rsid w:val="007A30CB"/>
    <w:rsid w:val="007B23B5"/>
    <w:rsid w:val="007B6C53"/>
    <w:rsid w:val="007C7D82"/>
    <w:rsid w:val="007D7BA6"/>
    <w:rsid w:val="007E1760"/>
    <w:rsid w:val="007E624F"/>
    <w:rsid w:val="007F108E"/>
    <w:rsid w:val="00805B33"/>
    <w:rsid w:val="00806295"/>
    <w:rsid w:val="00815391"/>
    <w:rsid w:val="00822991"/>
    <w:rsid w:val="00827D4E"/>
    <w:rsid w:val="00832E19"/>
    <w:rsid w:val="0084709A"/>
    <w:rsid w:val="008647D9"/>
    <w:rsid w:val="008708B5"/>
    <w:rsid w:val="008712AA"/>
    <w:rsid w:val="00875AF8"/>
    <w:rsid w:val="008802CA"/>
    <w:rsid w:val="008B0262"/>
    <w:rsid w:val="008C2724"/>
    <w:rsid w:val="008E712E"/>
    <w:rsid w:val="008E77C3"/>
    <w:rsid w:val="008F0AD1"/>
    <w:rsid w:val="008F3FB9"/>
    <w:rsid w:val="008F6C5D"/>
    <w:rsid w:val="0090285D"/>
    <w:rsid w:val="00905B9C"/>
    <w:rsid w:val="00925DEB"/>
    <w:rsid w:val="009306D5"/>
    <w:rsid w:val="009332C7"/>
    <w:rsid w:val="00961B76"/>
    <w:rsid w:val="0096444F"/>
    <w:rsid w:val="009730CB"/>
    <w:rsid w:val="00975566"/>
    <w:rsid w:val="00992E6B"/>
    <w:rsid w:val="009A0F73"/>
    <w:rsid w:val="009A4857"/>
    <w:rsid w:val="009B55B0"/>
    <w:rsid w:val="009C22B8"/>
    <w:rsid w:val="009C2950"/>
    <w:rsid w:val="009D067E"/>
    <w:rsid w:val="009F0176"/>
    <w:rsid w:val="009F27A1"/>
    <w:rsid w:val="009F4630"/>
    <w:rsid w:val="00A04629"/>
    <w:rsid w:val="00A1529E"/>
    <w:rsid w:val="00A15E6D"/>
    <w:rsid w:val="00A22D3C"/>
    <w:rsid w:val="00A25ECB"/>
    <w:rsid w:val="00A33C4E"/>
    <w:rsid w:val="00A3692C"/>
    <w:rsid w:val="00A72C4D"/>
    <w:rsid w:val="00A74223"/>
    <w:rsid w:val="00A9037E"/>
    <w:rsid w:val="00A91B78"/>
    <w:rsid w:val="00A96F1D"/>
    <w:rsid w:val="00AA2D2D"/>
    <w:rsid w:val="00AC12F8"/>
    <w:rsid w:val="00AD06BE"/>
    <w:rsid w:val="00B155FF"/>
    <w:rsid w:val="00B26A97"/>
    <w:rsid w:val="00B3554F"/>
    <w:rsid w:val="00B40D08"/>
    <w:rsid w:val="00B41A8C"/>
    <w:rsid w:val="00B429E8"/>
    <w:rsid w:val="00B70B74"/>
    <w:rsid w:val="00B86A4A"/>
    <w:rsid w:val="00BA1D73"/>
    <w:rsid w:val="00BF1D12"/>
    <w:rsid w:val="00C01C17"/>
    <w:rsid w:val="00C3702F"/>
    <w:rsid w:val="00C55CC4"/>
    <w:rsid w:val="00C602F0"/>
    <w:rsid w:val="00C61FDA"/>
    <w:rsid w:val="00C63B27"/>
    <w:rsid w:val="00C64999"/>
    <w:rsid w:val="00C809EA"/>
    <w:rsid w:val="00C83D12"/>
    <w:rsid w:val="00C87E0F"/>
    <w:rsid w:val="00CA3E3D"/>
    <w:rsid w:val="00CB035B"/>
    <w:rsid w:val="00CC3E8E"/>
    <w:rsid w:val="00CC477C"/>
    <w:rsid w:val="00CF01F9"/>
    <w:rsid w:val="00CF2490"/>
    <w:rsid w:val="00D14806"/>
    <w:rsid w:val="00D464EF"/>
    <w:rsid w:val="00D5158C"/>
    <w:rsid w:val="00D60B0D"/>
    <w:rsid w:val="00D67A49"/>
    <w:rsid w:val="00D72D38"/>
    <w:rsid w:val="00D7534C"/>
    <w:rsid w:val="00DB50B4"/>
    <w:rsid w:val="00DB7FC5"/>
    <w:rsid w:val="00DC59F6"/>
    <w:rsid w:val="00DC6BDD"/>
    <w:rsid w:val="00DE0B26"/>
    <w:rsid w:val="00E025A9"/>
    <w:rsid w:val="00E10072"/>
    <w:rsid w:val="00E1014C"/>
    <w:rsid w:val="00E16248"/>
    <w:rsid w:val="00E3043B"/>
    <w:rsid w:val="00E420BB"/>
    <w:rsid w:val="00E51296"/>
    <w:rsid w:val="00E60CF2"/>
    <w:rsid w:val="00E774F1"/>
    <w:rsid w:val="00E8142A"/>
    <w:rsid w:val="00EA13EB"/>
    <w:rsid w:val="00EC01BF"/>
    <w:rsid w:val="00ED1FF5"/>
    <w:rsid w:val="00ED59B8"/>
    <w:rsid w:val="00EF3C8A"/>
    <w:rsid w:val="00EF740D"/>
    <w:rsid w:val="00F00F79"/>
    <w:rsid w:val="00F048FF"/>
    <w:rsid w:val="00F4514B"/>
    <w:rsid w:val="00F65149"/>
    <w:rsid w:val="00FA1182"/>
    <w:rsid w:val="00FB77C4"/>
    <w:rsid w:val="00FE698E"/>
    <w:rsid w:val="00FF48CB"/>
    <w:rsid w:val="00FF7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6D21511"/>
  <w15:docId w15:val="{87D75DF7-CFEC-403D-92C4-2A4BE63C6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7AB7"/>
    <w:rPr>
      <w:color w:val="0563C1" w:themeColor="hyperlink"/>
      <w:u w:val="single"/>
    </w:rPr>
  </w:style>
  <w:style w:type="character" w:styleId="CommentReference">
    <w:name w:val="annotation reference"/>
    <w:basedOn w:val="DefaultParagraphFont"/>
    <w:uiPriority w:val="99"/>
    <w:semiHidden/>
    <w:unhideWhenUsed/>
    <w:rsid w:val="00460FEB"/>
    <w:rPr>
      <w:sz w:val="16"/>
      <w:szCs w:val="16"/>
    </w:rPr>
  </w:style>
  <w:style w:type="paragraph" w:styleId="CommentText">
    <w:name w:val="annotation text"/>
    <w:basedOn w:val="Normal"/>
    <w:link w:val="CommentTextChar"/>
    <w:uiPriority w:val="99"/>
    <w:semiHidden/>
    <w:unhideWhenUsed/>
    <w:rsid w:val="00460FEB"/>
    <w:pPr>
      <w:spacing w:line="240" w:lineRule="auto"/>
    </w:pPr>
    <w:rPr>
      <w:sz w:val="20"/>
      <w:szCs w:val="20"/>
    </w:rPr>
  </w:style>
  <w:style w:type="character" w:customStyle="1" w:styleId="CommentTextChar">
    <w:name w:val="Comment Text Char"/>
    <w:basedOn w:val="DefaultParagraphFont"/>
    <w:link w:val="CommentText"/>
    <w:uiPriority w:val="99"/>
    <w:semiHidden/>
    <w:rsid w:val="00460FEB"/>
    <w:rPr>
      <w:sz w:val="20"/>
      <w:szCs w:val="20"/>
    </w:rPr>
  </w:style>
  <w:style w:type="paragraph" w:styleId="CommentSubject">
    <w:name w:val="annotation subject"/>
    <w:basedOn w:val="CommentText"/>
    <w:next w:val="CommentText"/>
    <w:link w:val="CommentSubjectChar"/>
    <w:uiPriority w:val="99"/>
    <w:semiHidden/>
    <w:unhideWhenUsed/>
    <w:rsid w:val="00460FEB"/>
    <w:rPr>
      <w:b/>
      <w:bCs/>
    </w:rPr>
  </w:style>
  <w:style w:type="character" w:customStyle="1" w:styleId="CommentSubjectChar">
    <w:name w:val="Comment Subject Char"/>
    <w:basedOn w:val="CommentTextChar"/>
    <w:link w:val="CommentSubject"/>
    <w:uiPriority w:val="99"/>
    <w:semiHidden/>
    <w:rsid w:val="00460FEB"/>
    <w:rPr>
      <w:b/>
      <w:bCs/>
      <w:sz w:val="20"/>
      <w:szCs w:val="20"/>
    </w:rPr>
  </w:style>
  <w:style w:type="paragraph" w:styleId="BalloonText">
    <w:name w:val="Balloon Text"/>
    <w:basedOn w:val="Normal"/>
    <w:link w:val="BalloonTextChar"/>
    <w:uiPriority w:val="99"/>
    <w:semiHidden/>
    <w:unhideWhenUsed/>
    <w:rsid w:val="00460F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FEB"/>
    <w:rPr>
      <w:rFonts w:ascii="Segoe UI" w:hAnsi="Segoe UI" w:cs="Segoe UI"/>
      <w:sz w:val="18"/>
      <w:szCs w:val="18"/>
    </w:rPr>
  </w:style>
  <w:style w:type="character" w:styleId="FollowedHyperlink">
    <w:name w:val="FollowedHyperlink"/>
    <w:basedOn w:val="DefaultParagraphFont"/>
    <w:uiPriority w:val="99"/>
    <w:semiHidden/>
    <w:unhideWhenUsed/>
    <w:rsid w:val="0090285D"/>
    <w:rPr>
      <w:color w:val="800080"/>
      <w:u w:val="single"/>
    </w:rPr>
  </w:style>
  <w:style w:type="paragraph" w:customStyle="1" w:styleId="xl63">
    <w:name w:val="xl63"/>
    <w:basedOn w:val="Normal"/>
    <w:rsid w:val="0090285D"/>
    <w:pPr>
      <w:spacing w:before="100" w:beforeAutospacing="1" w:after="100" w:afterAutospacing="1" w:line="240" w:lineRule="auto"/>
      <w:jc w:val="center"/>
    </w:pPr>
    <w:rPr>
      <w:rFonts w:ascii="Times New Roman" w:eastAsia="Times New Roman" w:hAnsi="Times New Roman" w:cs="Times New Roman"/>
      <w:sz w:val="24"/>
      <w:szCs w:val="24"/>
      <w:lang w:eastAsia="zh-CN"/>
    </w:rPr>
  </w:style>
  <w:style w:type="paragraph" w:customStyle="1" w:styleId="xl64">
    <w:name w:val="xl64"/>
    <w:basedOn w:val="Normal"/>
    <w:rsid w:val="0090285D"/>
    <w:pPr>
      <w:spacing w:before="100" w:beforeAutospacing="1" w:after="100" w:afterAutospacing="1" w:line="240" w:lineRule="auto"/>
      <w:jc w:val="center"/>
    </w:pPr>
    <w:rPr>
      <w:rFonts w:ascii="Times New Roman" w:eastAsia="Times New Roman" w:hAnsi="Times New Roman" w:cs="Times New Roman"/>
      <w:sz w:val="24"/>
      <w:szCs w:val="24"/>
      <w:lang w:eastAsia="zh-CN"/>
    </w:rPr>
  </w:style>
  <w:style w:type="paragraph" w:customStyle="1" w:styleId="xl65">
    <w:name w:val="xl65"/>
    <w:basedOn w:val="Normal"/>
    <w:rsid w:val="0090285D"/>
    <w:pPr>
      <w:spacing w:before="100" w:beforeAutospacing="1" w:after="100" w:afterAutospacing="1" w:line="240" w:lineRule="auto"/>
      <w:jc w:val="center"/>
    </w:pPr>
    <w:rPr>
      <w:rFonts w:ascii="Times New Roman" w:eastAsia="Times New Roman" w:hAnsi="Times New Roman" w:cs="Times New Roman"/>
      <w:sz w:val="24"/>
      <w:szCs w:val="24"/>
      <w:lang w:eastAsia="zh-CN"/>
    </w:rPr>
  </w:style>
  <w:style w:type="paragraph" w:customStyle="1" w:styleId="xl66">
    <w:name w:val="xl66"/>
    <w:basedOn w:val="Normal"/>
    <w:rsid w:val="0090285D"/>
    <w:pPr>
      <w:spacing w:before="100" w:beforeAutospacing="1" w:after="100" w:afterAutospacing="1" w:line="240" w:lineRule="auto"/>
      <w:jc w:val="center"/>
    </w:pPr>
    <w:rPr>
      <w:rFonts w:ascii="Times New Roman" w:eastAsia="Times New Roman" w:hAnsi="Times New Roman" w:cs="Times New Roman"/>
      <w:sz w:val="24"/>
      <w:szCs w:val="24"/>
      <w:lang w:eastAsia="zh-CN"/>
    </w:rPr>
  </w:style>
  <w:style w:type="paragraph" w:customStyle="1" w:styleId="xl67">
    <w:name w:val="xl67"/>
    <w:basedOn w:val="Normal"/>
    <w:rsid w:val="0090285D"/>
    <w:pPr>
      <w:spacing w:before="100" w:beforeAutospacing="1" w:after="100" w:afterAutospacing="1" w:line="240" w:lineRule="auto"/>
      <w:jc w:val="center"/>
    </w:pPr>
    <w:rPr>
      <w:rFonts w:ascii="Times New Roman" w:eastAsia="Times New Roman" w:hAnsi="Times New Roman" w:cs="Times New Roman"/>
      <w:i/>
      <w:iCs/>
      <w:sz w:val="24"/>
      <w:szCs w:val="24"/>
      <w:lang w:eastAsia="zh-CN"/>
    </w:rPr>
  </w:style>
  <w:style w:type="table" w:styleId="PlainTable1">
    <w:name w:val="Plain Table 1"/>
    <w:basedOn w:val="TableNormal"/>
    <w:uiPriority w:val="41"/>
    <w:rsid w:val="0090285D"/>
    <w:pPr>
      <w:spacing w:after="0" w:line="240" w:lineRule="auto"/>
    </w:pPr>
    <w:rPr>
      <w:rFonts w:eastAsiaTheme="minorEastAsia"/>
      <w:lang w:eastAsia="zh-C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jp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wmf"/><Relationship Id="rId11" Type="http://schemas.openxmlformats.org/officeDocument/2006/relationships/oleObject" Target="embeddings/oleObject3.bin"/><Relationship Id="rId5" Type="http://schemas.openxmlformats.org/officeDocument/2006/relationships/oleObject" Target="embeddings/oleObject1.bin"/><Relationship Id="rId15" Type="http://schemas.openxmlformats.org/officeDocument/2006/relationships/image" Target="media/image7.jpeg"/><Relationship Id="rId10" Type="http://schemas.openxmlformats.org/officeDocument/2006/relationships/image" Target="media/image3.wmf"/><Relationship Id="rId4" Type="http://schemas.openxmlformats.org/officeDocument/2006/relationships/image" Target="media/image1.wmf"/><Relationship Id="rId9" Type="http://schemas.microsoft.com/office/2011/relationships/commentsExtended" Target="commentsExtended.xm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29</Pages>
  <Words>6231</Words>
  <Characters>35522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Gao Wang</dc:creator>
  <cp:lastModifiedBy>Gao Wang</cp:lastModifiedBy>
  <cp:revision>177</cp:revision>
  <dcterms:created xsi:type="dcterms:W3CDTF">2014-05-04T05:31:00Z</dcterms:created>
  <dcterms:modified xsi:type="dcterms:W3CDTF">2014-05-08T09:14:00Z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